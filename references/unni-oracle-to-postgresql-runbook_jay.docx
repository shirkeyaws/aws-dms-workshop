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0E24F" w14:textId="77777777" w:rsidR="00E64CCE" w:rsidRPr="00CA52EF" w:rsidRDefault="00E64CCE">
      <w:pPr>
        <w:pStyle w:val="Title"/>
        <w:rPr>
          <w:rFonts w:ascii="Calibri" w:hAnsi="Calibri"/>
          <w:rPrChange w:id="0" w:author="Jay" w:date="2017-10-22T19:45:00Z">
            <w:rPr/>
          </w:rPrChange>
        </w:rPr>
      </w:pPr>
      <w:bookmarkStart w:id="1" w:name="_GoBack"/>
      <w:bookmarkEnd w:id="1"/>
      <w:r w:rsidRPr="00CA52EF">
        <w:rPr>
          <w:rFonts w:ascii="Calibri" w:hAnsi="Calibri"/>
          <w:rPrChange w:id="2" w:author="Jay" w:date="2017-10-22T19:45:00Z">
            <w:rPr/>
          </w:rPrChange>
        </w:rPr>
        <w:t>AWS Database Migration Service</w:t>
      </w:r>
    </w:p>
    <w:p w14:paraId="12AFC01A" w14:textId="05D65D74" w:rsidR="00E64CCE" w:rsidRPr="00CA52EF" w:rsidRDefault="00894835">
      <w:pPr>
        <w:pStyle w:val="Title"/>
        <w:rPr>
          <w:rFonts w:ascii="Calibri" w:hAnsi="Calibri"/>
          <w:rPrChange w:id="3" w:author="Jay" w:date="2017-10-22T19:45:00Z">
            <w:rPr/>
          </w:rPrChange>
        </w:rPr>
      </w:pPr>
      <w:ins w:id="4" w:author="Jay" w:date="2017-10-22T16:21:00Z">
        <w:r w:rsidRPr="00CA52EF">
          <w:rPr>
            <w:rFonts w:ascii="Calibri" w:hAnsi="Calibri"/>
            <w:rPrChange w:id="5" w:author="Jay" w:date="2017-10-22T19:45:00Z">
              <w:rPr/>
            </w:rPrChange>
          </w:rPr>
          <w:t xml:space="preserve"> &amp; </w:t>
        </w:r>
      </w:ins>
      <w:r w:rsidR="00E64CCE" w:rsidRPr="00CA52EF">
        <w:rPr>
          <w:rFonts w:ascii="Calibri" w:hAnsi="Calibri"/>
          <w:rPrChange w:id="6" w:author="Jay" w:date="2017-10-22T19:45:00Z">
            <w:rPr/>
          </w:rPrChange>
        </w:rPr>
        <w:t>AWS Schema Conversion Tool</w:t>
      </w:r>
    </w:p>
    <w:p w14:paraId="0C89734F" w14:textId="77777777" w:rsidR="00261076" w:rsidRPr="00CA52EF" w:rsidRDefault="00261076" w:rsidP="00261076">
      <w:pPr>
        <w:pStyle w:val="Title"/>
        <w:jc w:val="left"/>
        <w:rPr>
          <w:rFonts w:ascii="Calibri" w:hAnsi="Calibri"/>
          <w:rPrChange w:id="7" w:author="Jay" w:date="2017-10-22T19:45:00Z">
            <w:rPr/>
          </w:rPrChange>
        </w:rPr>
      </w:pPr>
    </w:p>
    <w:p w14:paraId="04AA1CC1" w14:textId="3B4462A8" w:rsidR="00D30968" w:rsidRPr="00CA52EF" w:rsidRDefault="007B215D" w:rsidP="00261076">
      <w:pPr>
        <w:pStyle w:val="Title"/>
        <w:jc w:val="left"/>
        <w:rPr>
          <w:rFonts w:ascii="Calibri" w:hAnsi="Calibri"/>
          <w:rPrChange w:id="8" w:author="Jay" w:date="2017-10-22T19:45:00Z">
            <w:rPr/>
          </w:rPrChange>
        </w:rPr>
      </w:pPr>
      <w:r w:rsidRPr="00CA52EF">
        <w:rPr>
          <w:rFonts w:ascii="Calibri" w:hAnsi="Calibri"/>
          <w:rPrChange w:id="9" w:author="Jay" w:date="2017-10-22T19:45:00Z">
            <w:rPr/>
          </w:rPrChange>
        </w:rPr>
        <w:t xml:space="preserve">Oracle to PostgreSQL </w:t>
      </w:r>
      <w:r w:rsidR="00261076" w:rsidRPr="00CA52EF">
        <w:rPr>
          <w:rFonts w:ascii="Calibri" w:hAnsi="Calibri"/>
          <w:rPrChange w:id="10" w:author="Jay" w:date="2017-10-22T19:45:00Z">
            <w:rPr/>
          </w:rPrChange>
        </w:rPr>
        <w:t>– Lab Guide</w:t>
      </w:r>
    </w:p>
    <w:p w14:paraId="59AC1F94" w14:textId="77777777" w:rsidR="00261076" w:rsidRPr="00CA52EF" w:rsidRDefault="00261076" w:rsidP="00261076">
      <w:pPr>
        <w:rPr>
          <w:rFonts w:ascii="Calibri" w:hAnsi="Calibri"/>
          <w:rPrChange w:id="11" w:author="Jay" w:date="2017-10-22T19:45:00Z">
            <w:rPr/>
          </w:rPrChange>
        </w:rPr>
      </w:pPr>
    </w:p>
    <w:p w14:paraId="33B18461" w14:textId="6CF11C87" w:rsidR="008800BC" w:rsidRPr="00CA52EF" w:rsidRDefault="008800BC" w:rsidP="00D260E6">
      <w:pPr>
        <w:jc w:val="center"/>
        <w:rPr>
          <w:rFonts w:ascii="Calibri" w:eastAsia="Times New Roman" w:hAnsi="Calibri"/>
          <w:lang w:eastAsia="en-US"/>
          <w:rPrChange w:id="12" w:author="Jay" w:date="2017-10-22T19:45:00Z">
            <w:rPr>
              <w:rFonts w:eastAsia="Times New Roman"/>
              <w:lang w:eastAsia="en-US"/>
            </w:rPr>
          </w:rPrChange>
        </w:rPr>
      </w:pPr>
      <w:r w:rsidRPr="00CA52EF">
        <w:rPr>
          <w:rFonts w:ascii="Calibri" w:eastAsia="Times New Roman" w:hAnsi="Calibri"/>
          <w:noProof/>
          <w:rPrChange w:id="13" w:author="Jay" w:date="2017-10-22T19:45:00Z">
            <w:rPr>
              <w:rFonts w:eastAsia="Times New Roman"/>
              <w:noProof/>
            </w:rPr>
          </w:rPrChange>
        </w:rPr>
        <w:drawing>
          <wp:inline distT="0" distB="0" distL="0" distR="0" wp14:anchorId="1214669E" wp14:editId="71A02CD8">
            <wp:extent cx="3020266" cy="3020266"/>
            <wp:effectExtent l="0" t="0" r="0" b="0"/>
            <wp:docPr id="48" name="Picture 48" descr="m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logo"/>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3023238" cy="3023238"/>
                    </a:xfrm>
                    <a:prstGeom prst="rect">
                      <a:avLst/>
                    </a:prstGeom>
                    <a:noFill/>
                    <a:ln>
                      <a:noFill/>
                    </a:ln>
                  </pic:spPr>
                </pic:pic>
              </a:graphicData>
            </a:graphic>
          </wp:inline>
        </w:drawing>
      </w:r>
    </w:p>
    <w:p w14:paraId="75EF1AE3" w14:textId="7ED451E9" w:rsidR="004C67A5" w:rsidRPr="00CA52EF" w:rsidRDefault="004C67A5" w:rsidP="00261076">
      <w:pPr>
        <w:rPr>
          <w:rFonts w:ascii="Calibri" w:hAnsi="Calibri"/>
          <w:rPrChange w:id="14" w:author="Jay" w:date="2017-10-22T19:45:00Z">
            <w:rPr/>
          </w:rPrChange>
        </w:rPr>
      </w:pPr>
    </w:p>
    <w:p w14:paraId="4D9C148F" w14:textId="72887764" w:rsidR="00D30968" w:rsidRPr="00CA52EF" w:rsidRDefault="00D30968">
      <w:pPr>
        <w:rPr>
          <w:rFonts w:ascii="Calibri" w:hAnsi="Calibri"/>
          <w:rPrChange w:id="15" w:author="Jay" w:date="2017-10-22T19:45:00Z">
            <w:rPr/>
          </w:rPrChange>
        </w:rPr>
      </w:pPr>
    </w:p>
    <w:p w14:paraId="77CD88F0" w14:textId="265EEE20" w:rsidR="00D30968" w:rsidRPr="00CA52EF" w:rsidRDefault="00756536">
      <w:pPr>
        <w:pStyle w:val="Author"/>
        <w:rPr>
          <w:rFonts w:ascii="Calibri" w:hAnsi="Calibri"/>
          <w:rPrChange w:id="16" w:author="Jay" w:date="2017-10-22T19:45:00Z">
            <w:rPr/>
          </w:rPrChange>
        </w:rPr>
      </w:pPr>
      <w:del w:id="17" w:author="Jay" w:date="2017-10-22T16:21:00Z">
        <w:r w:rsidRPr="00CA52EF" w:rsidDel="00894835">
          <w:rPr>
            <w:rFonts w:ascii="Calibri" w:hAnsi="Calibri"/>
            <w:rPrChange w:id="18" w:author="Jay" w:date="2017-10-22T19:45:00Z">
              <w:rPr/>
            </w:rPrChange>
          </w:rPr>
          <w:delText>Unni Pillai</w:delText>
        </w:r>
      </w:del>
      <w:ins w:id="19" w:author="Jay" w:date="2017-10-22T16:21:00Z">
        <w:r w:rsidR="00894835" w:rsidRPr="00CA52EF">
          <w:rPr>
            <w:rFonts w:ascii="Calibri" w:hAnsi="Calibri"/>
            <w:rPrChange w:id="20" w:author="Jay" w:date="2017-10-22T19:45:00Z">
              <w:rPr/>
            </w:rPrChange>
          </w:rPr>
          <w:t>Steve Shirkey</w:t>
        </w:r>
      </w:ins>
    </w:p>
    <w:p w14:paraId="0B08621F" w14:textId="22E20896" w:rsidR="00756536" w:rsidRPr="00CA52EF" w:rsidRDefault="00756536">
      <w:pPr>
        <w:pStyle w:val="Author"/>
        <w:rPr>
          <w:rFonts w:ascii="Calibri" w:hAnsi="Calibri"/>
          <w:rPrChange w:id="21" w:author="Jay" w:date="2017-10-22T19:45:00Z">
            <w:rPr/>
          </w:rPrChange>
        </w:rPr>
      </w:pPr>
      <w:r w:rsidRPr="00CA52EF">
        <w:rPr>
          <w:rFonts w:ascii="Calibri" w:hAnsi="Calibri"/>
          <w:rPrChange w:id="22" w:author="Jay" w:date="2017-10-22T19:45:00Z">
            <w:rPr/>
          </w:rPrChange>
        </w:rPr>
        <w:t>Solutions Architect</w:t>
      </w:r>
      <w:del w:id="23" w:author="Jay" w:date="2017-10-22T16:21:00Z">
        <w:r w:rsidRPr="00CA52EF" w:rsidDel="00894835">
          <w:rPr>
            <w:rFonts w:ascii="Calibri" w:hAnsi="Calibri"/>
            <w:rPrChange w:id="24" w:author="Jay" w:date="2017-10-22T19:45:00Z">
              <w:rPr/>
            </w:rPrChange>
          </w:rPr>
          <w:delText xml:space="preserve"> - Big Data</w:delText>
        </w:r>
      </w:del>
    </w:p>
    <w:p w14:paraId="02AAB04E" w14:textId="70D41DFA" w:rsidR="001B27A8" w:rsidRPr="00CA52EF" w:rsidRDefault="001B27A8">
      <w:pPr>
        <w:pStyle w:val="Author"/>
        <w:rPr>
          <w:rFonts w:ascii="Calibri" w:hAnsi="Calibri"/>
          <w:rPrChange w:id="25" w:author="Jay" w:date="2017-10-22T19:45:00Z">
            <w:rPr/>
          </w:rPrChange>
        </w:rPr>
      </w:pPr>
      <w:del w:id="26" w:author="Jay" w:date="2017-10-22T16:21:00Z">
        <w:r w:rsidRPr="00CA52EF" w:rsidDel="00894835">
          <w:rPr>
            <w:rFonts w:ascii="Calibri" w:hAnsi="Calibri"/>
            <w:rPrChange w:id="27" w:author="Jay" w:date="2017-10-22T19:45:00Z">
              <w:rPr/>
            </w:rPrChange>
          </w:rPr>
          <w:delText>unnik</w:delText>
        </w:r>
      </w:del>
      <w:ins w:id="28" w:author="Jay" w:date="2017-10-22T16:21:00Z">
        <w:r w:rsidR="00894835" w:rsidRPr="00CA52EF">
          <w:rPr>
            <w:rFonts w:ascii="Calibri" w:hAnsi="Calibri"/>
            <w:rPrChange w:id="29" w:author="Jay" w:date="2017-10-22T19:45:00Z">
              <w:rPr/>
            </w:rPrChange>
          </w:rPr>
          <w:t>shirkeys</w:t>
        </w:r>
      </w:ins>
      <w:r w:rsidRPr="00CA52EF">
        <w:rPr>
          <w:rFonts w:ascii="Calibri" w:hAnsi="Calibri"/>
          <w:rPrChange w:id="30" w:author="Jay" w:date="2017-10-22T19:45:00Z">
            <w:rPr/>
          </w:rPrChange>
        </w:rPr>
        <w:t xml:space="preserve">@amazon.com </w:t>
      </w:r>
    </w:p>
    <w:p w14:paraId="230B5AF9" w14:textId="77777777" w:rsidR="00D30968" w:rsidRPr="00CA52EF" w:rsidRDefault="001D4DEA">
      <w:pPr>
        <w:rPr>
          <w:rFonts w:ascii="Calibri" w:hAnsi="Calibri"/>
          <w:rPrChange w:id="31" w:author="Jay" w:date="2017-10-22T19:45:00Z">
            <w:rPr/>
          </w:rPrChange>
        </w:rPr>
      </w:pPr>
      <w:r w:rsidRPr="00CA52EF">
        <w:rPr>
          <w:rFonts w:ascii="Calibri" w:hAnsi="Calibri"/>
          <w:rPrChange w:id="32" w:author="Jay" w:date="2017-10-22T19:45:00Z">
            <w:rPr/>
          </w:rPrChange>
        </w:rPr>
        <w:br w:type="page"/>
      </w:r>
    </w:p>
    <w:p w14:paraId="24E599A9" w14:textId="77777777" w:rsidR="00D30968" w:rsidRPr="00CA52EF" w:rsidRDefault="00D30968">
      <w:pPr>
        <w:rPr>
          <w:rFonts w:ascii="Calibri" w:hAnsi="Calibri"/>
          <w:rPrChange w:id="33" w:author="Jay" w:date="2017-10-22T19:45:00Z">
            <w:rPr/>
          </w:rPrChange>
        </w:rPr>
        <w:sectPr w:rsidR="00D30968" w:rsidRPr="00CA52EF">
          <w:pgSz w:w="12240" w:h="15840"/>
          <w:pgMar w:top="2520" w:right="1800" w:bottom="1728" w:left="1800" w:header="720" w:footer="720" w:gutter="0"/>
          <w:pgNumType w:fmt="lowerRoman" w:start="1"/>
          <w:cols w:space="720"/>
          <w:titlePg/>
          <w:docGrid w:linePitch="360"/>
        </w:sectPr>
      </w:pPr>
    </w:p>
    <w:p w14:paraId="4F34C25D" w14:textId="24B4D92E" w:rsidR="00150EB1" w:rsidRPr="00CA52EF" w:rsidRDefault="00150EB1" w:rsidP="00AF1233">
      <w:pPr>
        <w:pStyle w:val="IntenseQuote"/>
        <w:jc w:val="center"/>
        <w:rPr>
          <w:rFonts w:ascii="Calibri" w:hAnsi="Calibri"/>
          <w:rPrChange w:id="34" w:author="Jay" w:date="2017-10-22T19:45:00Z">
            <w:rPr/>
          </w:rPrChange>
        </w:rPr>
      </w:pPr>
      <w:r w:rsidRPr="00CA52EF">
        <w:rPr>
          <w:rFonts w:ascii="Calibri" w:hAnsi="Calibri"/>
          <w:rPrChange w:id="35" w:author="Jay" w:date="2017-10-22T19:45:00Z">
            <w:rPr/>
          </w:rPrChange>
        </w:rPr>
        <w:lastRenderedPageBreak/>
        <w:t>RUN THIS WORKSHOP IN AP-NORTHEAST-1 (</w:t>
      </w:r>
      <w:r w:rsidR="00857D39" w:rsidRPr="00CA52EF">
        <w:rPr>
          <w:rFonts w:ascii="Calibri" w:hAnsi="Calibri"/>
          <w:rPrChange w:id="36" w:author="Jay" w:date="2017-10-22T19:45:00Z">
            <w:rPr/>
          </w:rPrChange>
        </w:rPr>
        <w:t>TOKYO</w:t>
      </w:r>
      <w:r w:rsidRPr="00CA52EF">
        <w:rPr>
          <w:rFonts w:ascii="Calibri" w:hAnsi="Calibri"/>
          <w:rPrChange w:id="37" w:author="Jay" w:date="2017-10-22T19:45:00Z">
            <w:rPr/>
          </w:rPrChange>
        </w:rPr>
        <w:t xml:space="preserve">) </w:t>
      </w:r>
    </w:p>
    <w:p w14:paraId="62BE85AD" w14:textId="77777777" w:rsidR="00993B58" w:rsidRPr="00CA52EF" w:rsidRDefault="00993B58" w:rsidP="00993B58">
      <w:pPr>
        <w:rPr>
          <w:rFonts w:ascii="Calibri" w:hAnsi="Calibri"/>
          <w:rPrChange w:id="38" w:author="Jay" w:date="2017-10-22T19:45:00Z">
            <w:rPr/>
          </w:rPrChange>
        </w:rPr>
      </w:pPr>
    </w:p>
    <w:p w14:paraId="46C94FFE" w14:textId="07E6B6AF" w:rsidR="000960F3" w:rsidRPr="00CA52EF" w:rsidRDefault="007F2338" w:rsidP="007F2338">
      <w:pPr>
        <w:pStyle w:val="Heading1"/>
        <w:rPr>
          <w:rFonts w:ascii="Calibri" w:hAnsi="Calibri"/>
          <w:rPrChange w:id="39" w:author="Jay" w:date="2017-10-22T19:45:00Z">
            <w:rPr/>
          </w:rPrChange>
        </w:rPr>
      </w:pPr>
      <w:r w:rsidRPr="00CA52EF">
        <w:rPr>
          <w:rFonts w:ascii="Calibri" w:hAnsi="Calibri"/>
          <w:rPrChange w:id="40" w:author="Jay" w:date="2017-10-22T19:45:00Z">
            <w:rPr/>
          </w:rPrChange>
        </w:rPr>
        <w:t>Objective</w:t>
      </w:r>
    </w:p>
    <w:p w14:paraId="663155AC" w14:textId="148EE61A" w:rsidR="00DA72A3" w:rsidRPr="00644161" w:rsidRDefault="00DA72A3" w:rsidP="00DA72A3">
      <w:pPr>
        <w:rPr>
          <w:rFonts w:ascii="Calibri" w:hAnsi="Calibri"/>
          <w:sz w:val="20"/>
          <w:szCs w:val="20"/>
          <w:rPrChange w:id="41" w:author="Jay" w:date="2017-10-22T20:11:00Z">
            <w:rPr/>
          </w:rPrChange>
        </w:rPr>
      </w:pPr>
      <w:r w:rsidRPr="00644161">
        <w:rPr>
          <w:rFonts w:ascii="Calibri" w:hAnsi="Calibri"/>
          <w:sz w:val="20"/>
          <w:szCs w:val="20"/>
          <w:rPrChange w:id="42" w:author="Jay" w:date="2017-10-22T20:11:00Z">
            <w:rPr/>
          </w:rPrChange>
        </w:rPr>
        <w:t>In this lab, you will be performing a migration from Oracle to PostgreSQL using SCT and DMS</w:t>
      </w:r>
      <w:ins w:id="43" w:author="Jay" w:date="2017-10-22T16:22:00Z">
        <w:r w:rsidR="00894835" w:rsidRPr="00644161">
          <w:rPr>
            <w:rFonts w:ascii="Calibri" w:hAnsi="Calibri"/>
            <w:sz w:val="20"/>
            <w:szCs w:val="20"/>
            <w:rPrChange w:id="44" w:author="Jay" w:date="2017-10-22T20:11:00Z">
              <w:rPr/>
            </w:rPrChange>
          </w:rPr>
          <w:t>.</w:t>
        </w:r>
      </w:ins>
    </w:p>
    <w:p w14:paraId="20649176" w14:textId="491E24AC" w:rsidR="00D934F0" w:rsidRPr="00644161" w:rsidRDefault="00D934F0" w:rsidP="00DA72A3">
      <w:pPr>
        <w:rPr>
          <w:rFonts w:ascii="Calibri" w:hAnsi="Calibri"/>
          <w:w w:val="99"/>
          <w:sz w:val="20"/>
          <w:szCs w:val="20"/>
          <w:rPrChange w:id="45" w:author="Jay" w:date="2017-10-22T20:11:00Z">
            <w:rPr>
              <w:rFonts w:ascii="Calibri"/>
              <w:w w:val="99"/>
              <w:sz w:val="22"/>
            </w:rPr>
          </w:rPrChange>
        </w:rPr>
      </w:pPr>
      <w:r w:rsidRPr="00644161">
        <w:rPr>
          <w:rFonts w:ascii="Calibri" w:hAnsi="Calibri"/>
          <w:sz w:val="20"/>
          <w:szCs w:val="20"/>
          <w:rPrChange w:id="46" w:author="Jay" w:date="2017-10-22T20:11:00Z">
            <w:rPr/>
          </w:rPrChange>
        </w:rPr>
        <w:t>High Level Steps</w:t>
      </w:r>
      <w:ins w:id="47" w:author="Jay" w:date="2017-10-22T16:22:00Z">
        <w:r w:rsidR="00894835" w:rsidRPr="00644161">
          <w:rPr>
            <w:rFonts w:ascii="Calibri" w:hAnsi="Calibri"/>
            <w:sz w:val="20"/>
            <w:szCs w:val="20"/>
            <w:rPrChange w:id="48" w:author="Jay" w:date="2017-10-22T20:11:00Z">
              <w:rPr/>
            </w:rPrChange>
          </w:rPr>
          <w:t>:</w:t>
        </w:r>
      </w:ins>
    </w:p>
    <w:p w14:paraId="5639630D" w14:textId="74C3D30E" w:rsidR="00D934F0" w:rsidRPr="00CA52EF" w:rsidRDefault="00D934F0" w:rsidP="00DA72A3">
      <w:pPr>
        <w:pStyle w:val="ListParagraph"/>
        <w:numPr>
          <w:ilvl w:val="0"/>
          <w:numId w:val="28"/>
        </w:numPr>
        <w:rPr>
          <w:rFonts w:ascii="Calibri" w:hAnsi="Calibri"/>
          <w:rPrChange w:id="49" w:author="Jay" w:date="2017-10-22T19:45:00Z">
            <w:rPr/>
          </w:rPrChange>
        </w:rPr>
      </w:pPr>
      <w:r w:rsidRPr="00CA52EF">
        <w:rPr>
          <w:rFonts w:ascii="Calibri" w:hAnsi="Calibri"/>
          <w:rPrChange w:id="50" w:author="Jay" w:date="2017-10-22T19:45:00Z">
            <w:rPr/>
          </w:rPrChange>
        </w:rPr>
        <w:t xml:space="preserve">Create a </w:t>
      </w:r>
      <w:r w:rsidR="000C7E4A" w:rsidRPr="00CA52EF">
        <w:rPr>
          <w:rFonts w:ascii="Calibri" w:hAnsi="Calibri"/>
          <w:rPrChange w:id="51" w:author="Jay" w:date="2017-10-22T19:45:00Z">
            <w:rPr/>
          </w:rPrChange>
        </w:rPr>
        <w:t>AWS CloudFormation s</w:t>
      </w:r>
      <w:r w:rsidRPr="00CA52EF">
        <w:rPr>
          <w:rFonts w:ascii="Calibri" w:hAnsi="Calibri"/>
          <w:rPrChange w:id="52" w:author="Jay" w:date="2017-10-22T19:45:00Z">
            <w:rPr/>
          </w:rPrChange>
        </w:rPr>
        <w:t>tack</w:t>
      </w:r>
    </w:p>
    <w:p w14:paraId="14B98A7B" w14:textId="6E771F6E" w:rsidR="00D934F0" w:rsidRPr="00CA52EF" w:rsidRDefault="0085188E" w:rsidP="00DA72A3">
      <w:pPr>
        <w:pStyle w:val="ListParagraph"/>
        <w:numPr>
          <w:ilvl w:val="0"/>
          <w:numId w:val="28"/>
        </w:numPr>
        <w:rPr>
          <w:rFonts w:ascii="Calibri" w:hAnsi="Calibri"/>
          <w:rPrChange w:id="53" w:author="Jay" w:date="2017-10-22T19:45:00Z">
            <w:rPr/>
          </w:rPrChange>
        </w:rPr>
      </w:pPr>
      <w:r w:rsidRPr="00CA52EF">
        <w:rPr>
          <w:rFonts w:ascii="Calibri" w:hAnsi="Calibri"/>
          <w:rPrChange w:id="54" w:author="Jay" w:date="2017-10-22T19:45:00Z">
            <w:rPr/>
          </w:rPrChange>
        </w:rPr>
        <w:t xml:space="preserve">Create </w:t>
      </w:r>
      <w:r w:rsidR="00F23807" w:rsidRPr="00CA52EF">
        <w:rPr>
          <w:rFonts w:ascii="Calibri" w:hAnsi="Calibri"/>
          <w:rPrChange w:id="55" w:author="Jay" w:date="2017-10-22T19:45:00Z">
            <w:rPr/>
          </w:rPrChange>
        </w:rPr>
        <w:t xml:space="preserve">AWS Database Migration </w:t>
      </w:r>
      <w:r w:rsidRPr="00CA52EF">
        <w:rPr>
          <w:rFonts w:ascii="Calibri" w:hAnsi="Calibri"/>
          <w:rPrChange w:id="56" w:author="Jay" w:date="2017-10-22T19:45:00Z">
            <w:rPr/>
          </w:rPrChange>
        </w:rPr>
        <w:t>Instances</w:t>
      </w:r>
    </w:p>
    <w:p w14:paraId="7E099DF7" w14:textId="0D88961A" w:rsidR="0085188E" w:rsidRPr="00CA52EF" w:rsidRDefault="0085188E" w:rsidP="00DA72A3">
      <w:pPr>
        <w:pStyle w:val="ListParagraph"/>
        <w:numPr>
          <w:ilvl w:val="0"/>
          <w:numId w:val="28"/>
        </w:numPr>
        <w:rPr>
          <w:rFonts w:ascii="Calibri" w:hAnsi="Calibri"/>
          <w:rPrChange w:id="57" w:author="Jay" w:date="2017-10-22T19:45:00Z">
            <w:rPr/>
          </w:rPrChange>
        </w:rPr>
      </w:pPr>
      <w:r w:rsidRPr="00CA52EF">
        <w:rPr>
          <w:rFonts w:ascii="Calibri" w:hAnsi="Calibri"/>
          <w:rPrChange w:id="58" w:author="Jay" w:date="2017-10-22T19:45:00Z">
            <w:rPr/>
          </w:rPrChange>
        </w:rPr>
        <w:t>Connect to your environment</w:t>
      </w:r>
    </w:p>
    <w:p w14:paraId="1D4AA523" w14:textId="77777777" w:rsidR="001D7D92" w:rsidRPr="00CA52EF" w:rsidRDefault="001D7D92" w:rsidP="00DA72A3">
      <w:pPr>
        <w:pStyle w:val="ListParagraph"/>
        <w:numPr>
          <w:ilvl w:val="0"/>
          <w:numId w:val="28"/>
        </w:numPr>
        <w:rPr>
          <w:rFonts w:ascii="Calibri" w:hAnsi="Calibri"/>
          <w:rPrChange w:id="59" w:author="Jay" w:date="2017-10-22T19:45:00Z">
            <w:rPr/>
          </w:rPrChange>
        </w:rPr>
      </w:pPr>
      <w:r w:rsidRPr="00CA52EF">
        <w:rPr>
          <w:rFonts w:ascii="Calibri" w:hAnsi="Calibri"/>
          <w:rPrChange w:id="60" w:author="Jay" w:date="2017-10-22T19:45:00Z">
            <w:rPr/>
          </w:rPrChange>
        </w:rPr>
        <w:t>Setup AWS Schema Conversion Tool</w:t>
      </w:r>
    </w:p>
    <w:p w14:paraId="0752F61C" w14:textId="2BE04CD4" w:rsidR="00DA71C2" w:rsidRPr="00CA52EF" w:rsidRDefault="00DA71C2" w:rsidP="00DA72A3">
      <w:pPr>
        <w:pStyle w:val="ListParagraph"/>
        <w:numPr>
          <w:ilvl w:val="0"/>
          <w:numId w:val="28"/>
        </w:numPr>
        <w:rPr>
          <w:rFonts w:ascii="Calibri" w:hAnsi="Calibri"/>
          <w:rPrChange w:id="61" w:author="Jay" w:date="2017-10-22T19:45:00Z">
            <w:rPr/>
          </w:rPrChange>
        </w:rPr>
      </w:pPr>
      <w:r w:rsidRPr="00CA52EF">
        <w:rPr>
          <w:rFonts w:ascii="Calibri" w:hAnsi="Calibri"/>
          <w:rPrChange w:id="62" w:author="Jay" w:date="2017-10-22T19:45:00Z">
            <w:rPr/>
          </w:rPrChange>
        </w:rPr>
        <w:t>Convert the Oracle schema to PostgreSQL</w:t>
      </w:r>
    </w:p>
    <w:p w14:paraId="50FD2B75" w14:textId="67CDF804" w:rsidR="001D7D92" w:rsidRPr="00CA52EF" w:rsidRDefault="00D2013C" w:rsidP="00DA72A3">
      <w:pPr>
        <w:pStyle w:val="ListParagraph"/>
        <w:numPr>
          <w:ilvl w:val="0"/>
          <w:numId w:val="28"/>
        </w:numPr>
        <w:rPr>
          <w:rFonts w:ascii="Calibri" w:hAnsi="Calibri"/>
          <w:rPrChange w:id="63" w:author="Jay" w:date="2017-10-22T19:45:00Z">
            <w:rPr/>
          </w:rPrChange>
        </w:rPr>
      </w:pPr>
      <w:r w:rsidRPr="00CA52EF">
        <w:rPr>
          <w:rFonts w:ascii="Calibri" w:hAnsi="Calibri"/>
          <w:rPrChange w:id="64" w:author="Jay" w:date="2017-10-22T19:45:00Z">
            <w:rPr/>
          </w:rPrChange>
        </w:rPr>
        <w:t>Create Source Endpoint in AWS DMS</w:t>
      </w:r>
    </w:p>
    <w:p w14:paraId="0A66052F" w14:textId="172A3BF0" w:rsidR="00D2013C" w:rsidRPr="00CA52EF" w:rsidRDefault="00D2013C" w:rsidP="00DA72A3">
      <w:pPr>
        <w:pStyle w:val="ListParagraph"/>
        <w:numPr>
          <w:ilvl w:val="0"/>
          <w:numId w:val="28"/>
        </w:numPr>
        <w:rPr>
          <w:rFonts w:ascii="Calibri" w:hAnsi="Calibri"/>
          <w:rPrChange w:id="65" w:author="Jay" w:date="2017-10-22T19:45:00Z">
            <w:rPr/>
          </w:rPrChange>
        </w:rPr>
      </w:pPr>
      <w:r w:rsidRPr="00CA52EF">
        <w:rPr>
          <w:rFonts w:ascii="Calibri" w:hAnsi="Calibri"/>
          <w:rPrChange w:id="66" w:author="Jay" w:date="2017-10-22T19:45:00Z">
            <w:rPr/>
          </w:rPrChange>
        </w:rPr>
        <w:t>Create Target Endpoint in AWS DMS</w:t>
      </w:r>
    </w:p>
    <w:p w14:paraId="4A4A3529" w14:textId="2F7E733E" w:rsidR="00D2013C" w:rsidRPr="00CA52EF" w:rsidRDefault="00D2013C" w:rsidP="00DA72A3">
      <w:pPr>
        <w:pStyle w:val="ListParagraph"/>
        <w:numPr>
          <w:ilvl w:val="0"/>
          <w:numId w:val="28"/>
        </w:numPr>
        <w:rPr>
          <w:rFonts w:ascii="Calibri" w:hAnsi="Calibri"/>
          <w:rPrChange w:id="67" w:author="Jay" w:date="2017-10-22T19:45:00Z">
            <w:rPr/>
          </w:rPrChange>
        </w:rPr>
      </w:pPr>
      <w:r w:rsidRPr="00CA52EF">
        <w:rPr>
          <w:rFonts w:ascii="Calibri" w:hAnsi="Calibri"/>
          <w:rPrChange w:id="68" w:author="Jay" w:date="2017-10-22T19:45:00Z">
            <w:rPr/>
          </w:rPrChange>
        </w:rPr>
        <w:t>Create a Migration Task</w:t>
      </w:r>
      <w:r w:rsidR="002A22B8" w:rsidRPr="00CA52EF">
        <w:rPr>
          <w:rFonts w:ascii="Calibri" w:hAnsi="Calibri"/>
          <w:rPrChange w:id="69" w:author="Jay" w:date="2017-10-22T19:45:00Z">
            <w:rPr/>
          </w:rPrChange>
        </w:rPr>
        <w:t xml:space="preserve"> in AWS DMS</w:t>
      </w:r>
    </w:p>
    <w:p w14:paraId="2EF35B9D" w14:textId="52554D22" w:rsidR="000960F3" w:rsidRPr="00CA52EF" w:rsidRDefault="00DA71C2" w:rsidP="00DA72A3">
      <w:pPr>
        <w:pStyle w:val="ListParagraph"/>
        <w:numPr>
          <w:ilvl w:val="0"/>
          <w:numId w:val="28"/>
        </w:numPr>
        <w:rPr>
          <w:rFonts w:ascii="Calibri" w:hAnsi="Calibri"/>
          <w:rPrChange w:id="70" w:author="Jay" w:date="2017-10-22T19:45:00Z">
            <w:rPr/>
          </w:rPrChange>
        </w:rPr>
      </w:pPr>
      <w:r w:rsidRPr="00CA52EF">
        <w:rPr>
          <w:rFonts w:ascii="Calibri" w:hAnsi="Calibri"/>
          <w:rPrChange w:id="71" w:author="Jay" w:date="2017-10-22T19:45:00Z">
            <w:rPr/>
          </w:rPrChange>
        </w:rPr>
        <w:t>Start the migration</w:t>
      </w:r>
    </w:p>
    <w:p w14:paraId="490E6EC0" w14:textId="2471C14A" w:rsidR="000960F3" w:rsidRPr="00CA52EF" w:rsidRDefault="00B51E09" w:rsidP="00DA72A3">
      <w:pPr>
        <w:pStyle w:val="ListParagraph"/>
        <w:numPr>
          <w:ilvl w:val="0"/>
          <w:numId w:val="28"/>
        </w:numPr>
        <w:rPr>
          <w:rFonts w:ascii="Calibri" w:hAnsi="Calibri"/>
          <w:rPrChange w:id="72" w:author="Jay" w:date="2017-10-22T19:45:00Z">
            <w:rPr/>
          </w:rPrChange>
        </w:rPr>
      </w:pPr>
      <w:r w:rsidRPr="00CA52EF">
        <w:rPr>
          <w:rFonts w:ascii="Calibri" w:hAnsi="Calibri"/>
          <w:rPrChange w:id="73" w:author="Jay" w:date="2017-10-22T19:45:00Z">
            <w:rPr/>
          </w:rPrChange>
        </w:rPr>
        <w:t xml:space="preserve">Generate </w:t>
      </w:r>
      <w:r w:rsidR="00C55919" w:rsidRPr="00CA52EF">
        <w:rPr>
          <w:rFonts w:ascii="Calibri" w:hAnsi="Calibri"/>
          <w:rPrChange w:id="74" w:author="Jay" w:date="2017-10-22T19:45:00Z">
            <w:rPr/>
          </w:rPrChange>
        </w:rPr>
        <w:t xml:space="preserve">transactions </w:t>
      </w:r>
      <w:r w:rsidR="00875991" w:rsidRPr="00CA52EF">
        <w:rPr>
          <w:rFonts w:ascii="Calibri" w:hAnsi="Calibri"/>
          <w:rPrChange w:id="75" w:author="Jay" w:date="2017-10-22T19:45:00Z">
            <w:rPr/>
          </w:rPrChange>
        </w:rPr>
        <w:t xml:space="preserve">on Oracle </w:t>
      </w:r>
      <w:r w:rsidRPr="00CA52EF">
        <w:rPr>
          <w:rFonts w:ascii="Calibri" w:hAnsi="Calibri"/>
          <w:rPrChange w:id="76" w:author="Jay" w:date="2017-10-22T19:45:00Z">
            <w:rPr/>
          </w:rPrChange>
        </w:rPr>
        <w:t>and see the data being migrated</w:t>
      </w:r>
      <w:r w:rsidR="00875991" w:rsidRPr="00CA52EF">
        <w:rPr>
          <w:rFonts w:ascii="Calibri" w:hAnsi="Calibri"/>
          <w:rPrChange w:id="77" w:author="Jay" w:date="2017-10-22T19:45:00Z">
            <w:rPr/>
          </w:rPrChange>
        </w:rPr>
        <w:t xml:space="preserve"> to </w:t>
      </w:r>
      <w:r w:rsidR="007F7DA2" w:rsidRPr="00CA52EF">
        <w:rPr>
          <w:rFonts w:ascii="Calibri" w:hAnsi="Calibri"/>
          <w:rPrChange w:id="78" w:author="Jay" w:date="2017-10-22T19:45:00Z">
            <w:rPr/>
          </w:rPrChange>
        </w:rPr>
        <w:t>Postgre</w:t>
      </w:r>
      <w:r w:rsidR="006A006E" w:rsidRPr="00CA52EF">
        <w:rPr>
          <w:rFonts w:ascii="Calibri" w:hAnsi="Calibri"/>
          <w:rPrChange w:id="79" w:author="Jay" w:date="2017-10-22T19:45:00Z">
            <w:rPr/>
          </w:rPrChange>
        </w:rPr>
        <w:t>SQL</w:t>
      </w:r>
      <w:r w:rsidR="005E7F2F" w:rsidRPr="00CA52EF">
        <w:rPr>
          <w:rFonts w:ascii="Calibri" w:hAnsi="Calibri"/>
          <w:rPrChange w:id="80" w:author="Jay" w:date="2017-10-22T19:45:00Z">
            <w:rPr/>
          </w:rPrChange>
        </w:rPr>
        <w:t xml:space="preserve"> - CDC</w:t>
      </w:r>
      <w:ins w:id="81" w:author="Jay" w:date="2017-10-22T16:22:00Z">
        <w:r w:rsidR="00894835" w:rsidRPr="00CA52EF">
          <w:rPr>
            <w:rFonts w:ascii="Calibri" w:hAnsi="Calibri"/>
            <w:rPrChange w:id="82" w:author="Jay" w:date="2017-10-22T19:45:00Z">
              <w:rPr/>
            </w:rPrChange>
          </w:rPr>
          <w:t xml:space="preserve"> (Change Data Capture)</w:t>
        </w:r>
      </w:ins>
    </w:p>
    <w:p w14:paraId="42CDD1E0" w14:textId="77777777" w:rsidR="004C67A5" w:rsidRPr="00CA52EF" w:rsidRDefault="004C67A5" w:rsidP="004C67A5">
      <w:pPr>
        <w:rPr>
          <w:rFonts w:ascii="Calibri" w:hAnsi="Calibri"/>
          <w:rPrChange w:id="83" w:author="Jay" w:date="2017-10-22T19:45:00Z">
            <w:rPr/>
          </w:rPrChange>
        </w:rPr>
      </w:pPr>
    </w:p>
    <w:p w14:paraId="12AF916A" w14:textId="77777777" w:rsidR="004C67A5" w:rsidRPr="00CA52EF" w:rsidRDefault="004C67A5" w:rsidP="004C67A5">
      <w:pPr>
        <w:rPr>
          <w:rFonts w:ascii="Calibri" w:hAnsi="Calibri"/>
          <w:rPrChange w:id="84" w:author="Jay" w:date="2017-10-22T19:45:00Z">
            <w:rPr/>
          </w:rPrChange>
        </w:rPr>
      </w:pPr>
    </w:p>
    <w:p w14:paraId="746A45FA" w14:textId="0811F697" w:rsidR="004C67A5" w:rsidRPr="00CA52EF" w:rsidRDefault="004C67A5" w:rsidP="004C67A5">
      <w:pPr>
        <w:rPr>
          <w:rFonts w:ascii="Calibri" w:hAnsi="Calibri"/>
          <w:rPrChange w:id="85" w:author="Jay" w:date="2017-10-22T19:45:00Z">
            <w:rPr/>
          </w:rPrChange>
        </w:rPr>
      </w:pPr>
      <w:r w:rsidRPr="00CA52EF">
        <w:rPr>
          <w:rFonts w:ascii="Calibri" w:hAnsi="Calibri"/>
          <w:noProof/>
          <w:rPrChange w:id="86" w:author="Jay" w:date="2017-10-22T19:45:00Z">
            <w:rPr>
              <w:noProof/>
            </w:rPr>
          </w:rPrChange>
        </w:rPr>
        <w:drawing>
          <wp:inline distT="0" distB="0" distL="0" distR="0" wp14:anchorId="342DAC0A" wp14:editId="33B34113">
            <wp:extent cx="5645596" cy="23226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l="4980" r="5054" b="34199"/>
                    <a:stretch/>
                  </pic:blipFill>
                  <pic:spPr bwMode="auto">
                    <a:xfrm>
                      <a:off x="0" y="0"/>
                      <a:ext cx="5682090" cy="2337696"/>
                    </a:xfrm>
                    <a:prstGeom prst="rect">
                      <a:avLst/>
                    </a:prstGeom>
                    <a:ln>
                      <a:noFill/>
                    </a:ln>
                    <a:extLst>
                      <a:ext uri="{53640926-AAD7-44D8-BBD7-CCE9431645EC}">
                        <a14:shadowObscured xmlns:a14="http://schemas.microsoft.com/office/drawing/2010/main"/>
                      </a:ext>
                    </a:extLst>
                  </pic:spPr>
                </pic:pic>
              </a:graphicData>
            </a:graphic>
          </wp:inline>
        </w:drawing>
      </w:r>
    </w:p>
    <w:p w14:paraId="6F1A52EB" w14:textId="77777777" w:rsidR="004537D0" w:rsidRPr="00CA52EF" w:rsidRDefault="004537D0" w:rsidP="00DA72A3">
      <w:pPr>
        <w:rPr>
          <w:rFonts w:ascii="Calibri" w:hAnsi="Calibri"/>
          <w:rPrChange w:id="87" w:author="Jay" w:date="2017-10-22T19:45:00Z">
            <w:rPr/>
          </w:rPrChange>
        </w:rPr>
      </w:pPr>
    </w:p>
    <w:p w14:paraId="0231393B" w14:textId="77777777" w:rsidR="006D2928" w:rsidRPr="00CA52EF" w:rsidRDefault="006D2928">
      <w:pPr>
        <w:rPr>
          <w:rFonts w:ascii="Calibri" w:hAnsi="Calibri"/>
          <w:smallCaps/>
          <w:spacing w:val="5"/>
          <w:sz w:val="32"/>
          <w:szCs w:val="32"/>
          <w:rPrChange w:id="88" w:author="Jay" w:date="2017-10-22T19:45:00Z">
            <w:rPr>
              <w:smallCaps/>
              <w:spacing w:val="5"/>
              <w:sz w:val="32"/>
              <w:szCs w:val="32"/>
            </w:rPr>
          </w:rPrChange>
        </w:rPr>
      </w:pPr>
      <w:r w:rsidRPr="00CA52EF">
        <w:rPr>
          <w:rFonts w:ascii="Calibri" w:hAnsi="Calibri"/>
          <w:rPrChange w:id="89" w:author="Jay" w:date="2017-10-22T19:45:00Z">
            <w:rPr/>
          </w:rPrChange>
        </w:rPr>
        <w:br w:type="page"/>
      </w:r>
    </w:p>
    <w:p w14:paraId="26BDE943" w14:textId="22D93775" w:rsidR="00B742A2" w:rsidRPr="00CA52EF" w:rsidRDefault="00F44632" w:rsidP="0019594F">
      <w:pPr>
        <w:pStyle w:val="Title"/>
        <w:rPr>
          <w:rFonts w:ascii="Calibri" w:hAnsi="Calibri"/>
          <w:rPrChange w:id="90" w:author="Jay" w:date="2017-10-22T19:45:00Z">
            <w:rPr/>
          </w:rPrChange>
        </w:rPr>
      </w:pPr>
      <w:r w:rsidRPr="00CA52EF">
        <w:rPr>
          <w:rFonts w:ascii="Calibri" w:hAnsi="Calibri"/>
          <w:rPrChange w:id="91" w:author="Jay" w:date="2017-10-22T19:45:00Z">
            <w:rPr/>
          </w:rPrChange>
        </w:rPr>
        <w:lastRenderedPageBreak/>
        <w:t>Prerequisite</w:t>
      </w:r>
      <w:r w:rsidR="00C2701A" w:rsidRPr="00CA52EF">
        <w:rPr>
          <w:rFonts w:ascii="Calibri" w:hAnsi="Calibri"/>
          <w:rPrChange w:id="92" w:author="Jay" w:date="2017-10-22T19:45:00Z">
            <w:rPr/>
          </w:rPrChange>
        </w:rPr>
        <w:t>s</w:t>
      </w:r>
      <w:r w:rsidR="00DE5A1E" w:rsidRPr="00CA52EF">
        <w:rPr>
          <w:rFonts w:ascii="Calibri" w:hAnsi="Calibri"/>
          <w:rPrChange w:id="93" w:author="Jay" w:date="2017-10-22T19:45:00Z">
            <w:rPr/>
          </w:rPrChange>
        </w:rPr>
        <w:t xml:space="preserve"> - </w:t>
      </w:r>
      <w:r w:rsidR="00754383" w:rsidRPr="00CA52EF">
        <w:rPr>
          <w:rFonts w:ascii="Calibri" w:hAnsi="Calibri"/>
          <w:rPrChange w:id="94" w:author="Jay" w:date="2017-10-22T19:45:00Z">
            <w:rPr/>
          </w:rPrChange>
        </w:rPr>
        <w:t>G</w:t>
      </w:r>
      <w:r w:rsidR="0004386F" w:rsidRPr="00CA52EF">
        <w:rPr>
          <w:rFonts w:ascii="Calibri" w:hAnsi="Calibri"/>
          <w:rPrChange w:id="95" w:author="Jay" w:date="2017-10-22T19:45:00Z">
            <w:rPr/>
          </w:rPrChange>
        </w:rPr>
        <w:t xml:space="preserve">enerate </w:t>
      </w:r>
      <w:r w:rsidR="00B742A2" w:rsidRPr="00CA52EF">
        <w:rPr>
          <w:rFonts w:ascii="Calibri" w:hAnsi="Calibri"/>
          <w:rPrChange w:id="96" w:author="Jay" w:date="2017-10-22T19:45:00Z">
            <w:rPr/>
          </w:rPrChange>
        </w:rPr>
        <w:t>EC2 key pair</w:t>
      </w:r>
    </w:p>
    <w:p w14:paraId="3B7BB362" w14:textId="77777777" w:rsidR="00C2701A" w:rsidRPr="00644161" w:rsidRDefault="00C2701A" w:rsidP="00C2701A">
      <w:pPr>
        <w:rPr>
          <w:rFonts w:ascii="Calibri" w:hAnsi="Calibri"/>
          <w:sz w:val="20"/>
          <w:szCs w:val="20"/>
          <w:rPrChange w:id="97" w:author="Jay" w:date="2017-10-22T20:11:00Z">
            <w:rPr/>
          </w:rPrChange>
        </w:rPr>
      </w:pPr>
      <w:r w:rsidRPr="00644161">
        <w:rPr>
          <w:rFonts w:ascii="Calibri" w:hAnsi="Calibri"/>
          <w:sz w:val="20"/>
          <w:szCs w:val="20"/>
          <w:rPrChange w:id="98" w:author="Jay" w:date="2017-10-22T20:11:00Z">
            <w:rPr/>
          </w:rPrChange>
        </w:rPr>
        <w:t>In this step, you will generate an EC2 key pair for use in the Database Migration Workshop labs.</w:t>
      </w:r>
    </w:p>
    <w:p w14:paraId="155985A9" w14:textId="2B70E411" w:rsidR="00F81280" w:rsidRPr="00644161" w:rsidRDefault="00F81280" w:rsidP="00C2701A">
      <w:pPr>
        <w:rPr>
          <w:rFonts w:ascii="Calibri" w:hAnsi="Calibri"/>
          <w:sz w:val="20"/>
          <w:szCs w:val="20"/>
          <w:rPrChange w:id="99" w:author="Jay" w:date="2017-10-22T20:11:00Z">
            <w:rPr/>
          </w:rPrChange>
        </w:rPr>
      </w:pPr>
      <w:r w:rsidRPr="00644161">
        <w:rPr>
          <w:rFonts w:ascii="Calibri" w:hAnsi="Calibri"/>
          <w:sz w:val="20"/>
          <w:szCs w:val="20"/>
          <w:rPrChange w:id="100" w:author="Jay" w:date="2017-10-22T20:11:00Z">
            <w:rPr/>
          </w:rPrChange>
        </w:rPr>
        <w:t xml:space="preserve">Make </w:t>
      </w:r>
      <w:r w:rsidR="00355C07" w:rsidRPr="00644161">
        <w:rPr>
          <w:rFonts w:ascii="Calibri" w:hAnsi="Calibri"/>
          <w:sz w:val="20"/>
          <w:szCs w:val="20"/>
          <w:rPrChange w:id="101" w:author="Jay" w:date="2017-10-22T20:11:00Z">
            <w:rPr/>
          </w:rPrChange>
        </w:rPr>
        <w:t xml:space="preserve">sure you </w:t>
      </w:r>
      <w:ins w:id="102" w:author="Jay" w:date="2017-10-22T16:26:00Z">
        <w:r w:rsidR="00894835" w:rsidRPr="00644161">
          <w:rPr>
            <w:rFonts w:ascii="Calibri" w:hAnsi="Calibri"/>
            <w:sz w:val="20"/>
            <w:szCs w:val="20"/>
            <w:rPrChange w:id="103" w:author="Jay" w:date="2017-10-22T20:11:00Z">
              <w:rPr/>
            </w:rPrChange>
          </w:rPr>
          <w:t xml:space="preserve">use your own AWS account and </w:t>
        </w:r>
      </w:ins>
      <w:r w:rsidR="00355C07" w:rsidRPr="00644161">
        <w:rPr>
          <w:rFonts w:ascii="Calibri" w:hAnsi="Calibri"/>
          <w:sz w:val="20"/>
          <w:szCs w:val="20"/>
          <w:rPrChange w:id="104" w:author="Jay" w:date="2017-10-22T20:11:00Z">
            <w:rPr/>
          </w:rPrChange>
        </w:rPr>
        <w:t xml:space="preserve">are </w:t>
      </w:r>
      <w:r w:rsidR="006475AD" w:rsidRPr="00644161">
        <w:rPr>
          <w:rFonts w:ascii="Calibri" w:hAnsi="Calibri"/>
          <w:sz w:val="20"/>
          <w:szCs w:val="20"/>
          <w:rPrChange w:id="105" w:author="Jay" w:date="2017-10-22T20:11:00Z">
            <w:rPr/>
          </w:rPrChange>
        </w:rPr>
        <w:t>in the right region</w:t>
      </w:r>
      <w:ins w:id="106" w:author="Jay" w:date="2017-10-22T16:24:00Z">
        <w:r w:rsidR="00894835" w:rsidRPr="00644161">
          <w:rPr>
            <w:rFonts w:ascii="Calibri" w:hAnsi="Calibri"/>
            <w:sz w:val="20"/>
            <w:szCs w:val="20"/>
            <w:rPrChange w:id="107" w:author="Jay" w:date="2017-10-22T20:11:00Z">
              <w:rPr/>
            </w:rPrChange>
          </w:rPr>
          <w:t xml:space="preserve"> (Tokyo: ap-notheast-1)</w:t>
        </w:r>
      </w:ins>
      <w:ins w:id="108" w:author="Jay" w:date="2017-10-22T16:27:00Z">
        <w:r w:rsidR="00894835" w:rsidRPr="00644161">
          <w:rPr>
            <w:rFonts w:ascii="Calibri" w:hAnsi="Calibri"/>
            <w:sz w:val="20"/>
            <w:szCs w:val="20"/>
            <w:rPrChange w:id="109" w:author="Jay" w:date="2017-10-22T20:11:00Z">
              <w:rPr/>
            </w:rPrChange>
          </w:rPr>
          <w:t>.</w:t>
        </w:r>
      </w:ins>
    </w:p>
    <w:tbl>
      <w:tblPr>
        <w:tblStyle w:val="TableGrid"/>
        <w:tblW w:w="0" w:type="auto"/>
        <w:shd w:val="clear" w:color="auto" w:fill="BFBFBF" w:themeFill="background1" w:themeFillShade="BF"/>
        <w:tblLook w:val="04A0" w:firstRow="1" w:lastRow="0" w:firstColumn="1" w:lastColumn="0" w:noHBand="0" w:noVBand="1"/>
      </w:tblPr>
      <w:tblGrid>
        <w:gridCol w:w="8630"/>
      </w:tblGrid>
      <w:tr w:rsidR="00C94D75" w:rsidRPr="00644161" w14:paraId="58FCA150" w14:textId="77777777" w:rsidTr="00C94D75">
        <w:tc>
          <w:tcPr>
            <w:tcW w:w="8640" w:type="dxa"/>
            <w:shd w:val="clear" w:color="auto" w:fill="BFBFBF" w:themeFill="background1" w:themeFillShade="BF"/>
          </w:tcPr>
          <w:p w14:paraId="2EC50FD1" w14:textId="731D97AE" w:rsidR="00C94D75" w:rsidRPr="00644161" w:rsidRDefault="00C94D75" w:rsidP="00C94D75">
            <w:pPr>
              <w:rPr>
                <w:rFonts w:ascii="Calibri" w:hAnsi="Calibri"/>
                <w:sz w:val="20"/>
                <w:szCs w:val="20"/>
                <w:rPrChange w:id="110" w:author="Jay" w:date="2017-10-22T20:11:00Z">
                  <w:rPr/>
                </w:rPrChange>
              </w:rPr>
            </w:pPr>
            <w:r w:rsidRPr="00644161">
              <w:rPr>
                <w:rFonts w:ascii="Calibri" w:hAnsi="Calibri"/>
                <w:sz w:val="20"/>
                <w:szCs w:val="20"/>
                <w:rPrChange w:id="111" w:author="Jay" w:date="2017-10-22T20:11:00Z">
                  <w:rPr/>
                </w:rPrChange>
              </w:rPr>
              <w:t>https://ap-northeast-1.console.aws.amazon.com/ec2/v2/home?region=ap-northeast-1#KeyPairs:sort=keyName</w:t>
            </w:r>
          </w:p>
        </w:tc>
      </w:tr>
    </w:tbl>
    <w:p w14:paraId="19360E2F" w14:textId="675D8033" w:rsidR="006475AD" w:rsidRPr="00CA52EF" w:rsidRDefault="006475AD" w:rsidP="00C2701A">
      <w:pPr>
        <w:rPr>
          <w:rFonts w:ascii="Calibri" w:hAnsi="Calibri"/>
          <w:rPrChange w:id="112" w:author="Jay" w:date="2017-10-22T19:45:00Z">
            <w:rPr/>
          </w:rPrChange>
        </w:rPr>
      </w:pPr>
    </w:p>
    <w:p w14:paraId="3F735461" w14:textId="2EE9FE21" w:rsidR="00F44632" w:rsidRPr="00CA52EF" w:rsidRDefault="009B0CD3" w:rsidP="00355C07">
      <w:pPr>
        <w:pStyle w:val="ListParagraph"/>
        <w:numPr>
          <w:ilvl w:val="0"/>
          <w:numId w:val="30"/>
        </w:numPr>
        <w:rPr>
          <w:rFonts w:ascii="Calibri" w:hAnsi="Calibri"/>
          <w:rPrChange w:id="113" w:author="Jay" w:date="2017-10-22T19:45:00Z">
            <w:rPr/>
          </w:rPrChange>
        </w:rPr>
      </w:pPr>
      <w:r w:rsidRPr="00CA52EF">
        <w:rPr>
          <w:rFonts w:ascii="Calibri" w:hAnsi="Calibri"/>
          <w:rPrChange w:id="114" w:author="Jay" w:date="2017-10-22T19:45:00Z">
            <w:rPr/>
          </w:rPrChange>
        </w:rPr>
        <w:t>Click ‘</w:t>
      </w:r>
      <w:r w:rsidRPr="00CA52EF">
        <w:rPr>
          <w:rFonts w:ascii="Calibri" w:hAnsi="Calibri"/>
          <w:b/>
          <w:rPrChange w:id="115" w:author="Jay" w:date="2017-10-22T19:45:00Z">
            <w:rPr>
              <w:b/>
            </w:rPr>
          </w:rPrChange>
        </w:rPr>
        <w:t>Create Key Pair</w:t>
      </w:r>
      <w:r w:rsidRPr="00CA52EF">
        <w:rPr>
          <w:rFonts w:ascii="Calibri" w:hAnsi="Calibri"/>
          <w:rPrChange w:id="116" w:author="Jay" w:date="2017-10-22T19:45:00Z">
            <w:rPr/>
          </w:rPrChange>
        </w:rPr>
        <w:t>’</w:t>
      </w:r>
    </w:p>
    <w:p w14:paraId="6345F36F" w14:textId="35828146" w:rsidR="00355C07" w:rsidRPr="00CA52EF" w:rsidRDefault="00083385" w:rsidP="00A87E92">
      <w:pPr>
        <w:pStyle w:val="ListParagraph"/>
        <w:ind w:left="0"/>
        <w:rPr>
          <w:ins w:id="117" w:author="Jay" w:date="2017-10-22T16:27:00Z"/>
          <w:rFonts w:ascii="Calibri" w:hAnsi="Calibri"/>
          <w:rPrChange w:id="118" w:author="Jay" w:date="2017-10-22T19:45:00Z">
            <w:rPr>
              <w:ins w:id="119" w:author="Jay" w:date="2017-10-22T16:27:00Z"/>
            </w:rPr>
          </w:rPrChange>
        </w:rPr>
      </w:pPr>
      <w:r w:rsidRPr="00CA52EF">
        <w:rPr>
          <w:rFonts w:ascii="Calibri" w:hAnsi="Calibri"/>
          <w:noProof/>
          <w:lang w:eastAsia="ko-KR"/>
          <w:rPrChange w:id="120" w:author="Jay" w:date="2017-10-22T19:45:00Z">
            <w:rPr>
              <w:noProof/>
              <w:lang w:eastAsia="ko-KR"/>
            </w:rPr>
          </w:rPrChange>
        </w:rPr>
        <w:drawing>
          <wp:inline distT="0" distB="0" distL="0" distR="0" wp14:anchorId="04E40B4F" wp14:editId="3B927C96">
            <wp:extent cx="4965700" cy="1308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5700" cy="1308100"/>
                    </a:xfrm>
                    <a:prstGeom prst="rect">
                      <a:avLst/>
                    </a:prstGeom>
                  </pic:spPr>
                </pic:pic>
              </a:graphicData>
            </a:graphic>
          </wp:inline>
        </w:drawing>
      </w:r>
      <w:r w:rsidRPr="00CA52EF">
        <w:rPr>
          <w:rFonts w:ascii="Calibri" w:hAnsi="Calibri"/>
          <w:rPrChange w:id="121" w:author="Jay" w:date="2017-10-22T19:45:00Z">
            <w:rPr/>
          </w:rPrChange>
        </w:rPr>
        <w:t xml:space="preserve"> </w:t>
      </w:r>
    </w:p>
    <w:p w14:paraId="24EA1D65" w14:textId="77777777" w:rsidR="00894835" w:rsidRPr="00CA52EF" w:rsidRDefault="00894835" w:rsidP="00A87E92">
      <w:pPr>
        <w:pStyle w:val="ListParagraph"/>
        <w:ind w:left="0"/>
        <w:rPr>
          <w:rFonts w:ascii="Calibri" w:hAnsi="Calibri"/>
          <w:rPrChange w:id="122" w:author="Jay" w:date="2017-10-22T19:45:00Z">
            <w:rPr/>
          </w:rPrChange>
        </w:rPr>
      </w:pPr>
    </w:p>
    <w:p w14:paraId="4FA139EC" w14:textId="0B8C69C2" w:rsidR="004077B4" w:rsidRPr="00CA52EF" w:rsidRDefault="009B0CD3" w:rsidP="00355C07">
      <w:pPr>
        <w:pStyle w:val="ListParagraph"/>
        <w:numPr>
          <w:ilvl w:val="0"/>
          <w:numId w:val="30"/>
        </w:numPr>
        <w:rPr>
          <w:rFonts w:ascii="Calibri" w:hAnsi="Calibri"/>
          <w:rPrChange w:id="123" w:author="Jay" w:date="2017-10-22T19:45:00Z">
            <w:rPr/>
          </w:rPrChange>
        </w:rPr>
      </w:pPr>
      <w:r w:rsidRPr="00CA52EF">
        <w:rPr>
          <w:rFonts w:ascii="Calibri" w:hAnsi="Calibri"/>
          <w:rPrChange w:id="124" w:author="Jay" w:date="2017-10-22T19:45:00Z">
            <w:rPr/>
          </w:rPrChange>
        </w:rPr>
        <w:t>Name the key pair ‘</w:t>
      </w:r>
      <w:r w:rsidRPr="00CA52EF">
        <w:rPr>
          <w:rFonts w:ascii="Calibri" w:hAnsi="Calibri"/>
          <w:b/>
          <w:rPrChange w:id="125" w:author="Jay" w:date="2017-10-22T19:45:00Z">
            <w:rPr>
              <w:b/>
            </w:rPr>
          </w:rPrChange>
        </w:rPr>
        <w:t>DMSKeyPair</w:t>
      </w:r>
      <w:r w:rsidRPr="00CA52EF">
        <w:rPr>
          <w:rFonts w:ascii="Calibri" w:hAnsi="Calibri"/>
          <w:rPrChange w:id="126" w:author="Jay" w:date="2017-10-22T19:45:00Z">
            <w:rPr/>
          </w:rPrChange>
        </w:rPr>
        <w:t>’ and then click ‘</w:t>
      </w:r>
      <w:r w:rsidR="00355C07" w:rsidRPr="00CA52EF">
        <w:rPr>
          <w:rFonts w:ascii="Calibri" w:hAnsi="Calibri"/>
          <w:b/>
          <w:rPrChange w:id="127" w:author="Jay" w:date="2017-10-22T19:45:00Z">
            <w:rPr>
              <w:b/>
            </w:rPr>
          </w:rPrChange>
        </w:rPr>
        <w:t>Create</w:t>
      </w:r>
      <w:r w:rsidRPr="00CA52EF">
        <w:rPr>
          <w:rFonts w:ascii="Calibri" w:hAnsi="Calibri"/>
          <w:rPrChange w:id="128" w:author="Jay" w:date="2017-10-22T19:45:00Z">
            <w:rPr/>
          </w:rPrChange>
        </w:rPr>
        <w:t>’.</w:t>
      </w:r>
      <w:r w:rsidR="00355C07" w:rsidRPr="00CA52EF">
        <w:rPr>
          <w:rFonts w:ascii="Calibri" w:hAnsi="Calibri"/>
          <w:rPrChange w:id="129" w:author="Jay" w:date="2017-10-22T19:45:00Z">
            <w:rPr/>
          </w:rPrChange>
        </w:rPr>
        <w:t xml:space="preserve"> At this point, your browser will download</w:t>
      </w:r>
      <w:r w:rsidRPr="00CA52EF">
        <w:rPr>
          <w:rFonts w:ascii="Calibri" w:hAnsi="Calibri"/>
          <w:rPrChange w:id="130" w:author="Jay" w:date="2017-10-22T19:45:00Z">
            <w:rPr/>
          </w:rPrChange>
        </w:rPr>
        <w:t xml:space="preserve"> a file named ‘</w:t>
      </w:r>
      <w:r w:rsidRPr="00CA52EF">
        <w:rPr>
          <w:rFonts w:ascii="Calibri" w:hAnsi="Calibri"/>
          <w:b/>
          <w:rPrChange w:id="131" w:author="Jay" w:date="2017-10-22T19:45:00Z">
            <w:rPr>
              <w:b/>
            </w:rPr>
          </w:rPrChange>
        </w:rPr>
        <w:t>DMSKeyPair.pem</w:t>
      </w:r>
      <w:r w:rsidRPr="00CA52EF">
        <w:rPr>
          <w:rFonts w:ascii="Calibri" w:hAnsi="Calibri"/>
          <w:rPrChange w:id="132" w:author="Jay" w:date="2017-10-22T19:45:00Z">
            <w:rPr/>
          </w:rPrChange>
        </w:rPr>
        <w:t>’</w:t>
      </w:r>
    </w:p>
    <w:p w14:paraId="6AE6645A" w14:textId="111208DF" w:rsidR="004077B4" w:rsidRPr="00CA52EF" w:rsidRDefault="00A87E92" w:rsidP="00A87E92">
      <w:pPr>
        <w:rPr>
          <w:rFonts w:ascii="Calibri" w:hAnsi="Calibri"/>
          <w:rPrChange w:id="133" w:author="Jay" w:date="2017-10-22T19:45:00Z">
            <w:rPr/>
          </w:rPrChange>
        </w:rPr>
      </w:pPr>
      <w:del w:id="134" w:author="Jay" w:date="2017-10-22T16:27:00Z">
        <w:r w:rsidRPr="00CA52EF" w:rsidDel="00894835">
          <w:rPr>
            <w:rFonts w:ascii="Calibri" w:hAnsi="Calibri"/>
            <w:noProof/>
            <w:lang w:eastAsia="en-US"/>
            <w:rPrChange w:id="135" w:author="Jay" w:date="2017-10-22T19:45:00Z">
              <w:rPr>
                <w:noProof/>
                <w:lang w:eastAsia="en-US"/>
              </w:rPr>
            </w:rPrChange>
          </w:rPr>
          <w:delText xml:space="preserve"> </w:delText>
        </w:r>
      </w:del>
      <w:r w:rsidRPr="00CA52EF">
        <w:rPr>
          <w:rFonts w:ascii="Calibri" w:hAnsi="Calibri"/>
          <w:noProof/>
          <w:rPrChange w:id="136" w:author="Jay" w:date="2017-10-22T19:45:00Z">
            <w:rPr>
              <w:noProof/>
            </w:rPr>
          </w:rPrChange>
        </w:rPr>
        <w:drawing>
          <wp:inline distT="0" distB="0" distL="0" distR="0" wp14:anchorId="5B753607" wp14:editId="3AA69205">
            <wp:extent cx="5486400" cy="2065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486400" cy="2065655"/>
                    </a:xfrm>
                    <a:prstGeom prst="rect">
                      <a:avLst/>
                    </a:prstGeom>
                  </pic:spPr>
                </pic:pic>
              </a:graphicData>
            </a:graphic>
          </wp:inline>
        </w:drawing>
      </w:r>
      <w:r w:rsidRPr="00CA52EF">
        <w:rPr>
          <w:rFonts w:ascii="Calibri" w:hAnsi="Calibri"/>
          <w:rPrChange w:id="137" w:author="Jay" w:date="2017-10-22T19:45:00Z">
            <w:rPr/>
          </w:rPrChange>
        </w:rPr>
        <w:t xml:space="preserve"> </w:t>
      </w:r>
    </w:p>
    <w:p w14:paraId="60049027" w14:textId="52D22686" w:rsidR="004077B4" w:rsidRPr="00CA52EF" w:rsidRDefault="004077B4" w:rsidP="004077B4">
      <w:pPr>
        <w:pStyle w:val="ListParagraph"/>
        <w:numPr>
          <w:ilvl w:val="0"/>
          <w:numId w:val="30"/>
        </w:numPr>
        <w:rPr>
          <w:rFonts w:ascii="Calibri" w:hAnsi="Calibri"/>
          <w:rPrChange w:id="138" w:author="Jay" w:date="2017-10-22T19:45:00Z">
            <w:rPr/>
          </w:rPrChange>
        </w:rPr>
      </w:pPr>
      <w:r w:rsidRPr="00CA52EF">
        <w:rPr>
          <w:rFonts w:ascii="Calibri" w:hAnsi="Calibri"/>
          <w:rPrChange w:id="139" w:author="Jay" w:date="2017-10-22T19:45:00Z">
            <w:rPr/>
          </w:rPrChange>
        </w:rPr>
        <w:t>Download the private key file and store it locally</w:t>
      </w:r>
    </w:p>
    <w:p w14:paraId="662B310F" w14:textId="7E0433C1" w:rsidR="00DA6C8C" w:rsidRPr="00CA52EF" w:rsidRDefault="00DA6C8C" w:rsidP="00DA6C8C">
      <w:pPr>
        <w:rPr>
          <w:rFonts w:ascii="Calibri" w:hAnsi="Calibri"/>
          <w:rPrChange w:id="140" w:author="Jay" w:date="2017-10-22T19:45:00Z">
            <w:rPr/>
          </w:rPrChange>
        </w:rPr>
      </w:pPr>
      <w:r w:rsidRPr="00CA52EF">
        <w:rPr>
          <w:rFonts w:ascii="Calibri" w:hAnsi="Calibri"/>
          <w:rPrChange w:id="141" w:author="Jay" w:date="2017-10-22T19:45:00Z">
            <w:rPr/>
          </w:rPrChange>
        </w:rPr>
        <w:br w:type="page"/>
      </w:r>
    </w:p>
    <w:p w14:paraId="3E5E1E3F" w14:textId="0AEBD24A" w:rsidR="00F54C24" w:rsidRPr="00CA52EF" w:rsidRDefault="00D25EFA" w:rsidP="00BC4854">
      <w:pPr>
        <w:pStyle w:val="Title"/>
        <w:rPr>
          <w:rFonts w:ascii="Calibri" w:hAnsi="Calibri"/>
          <w:rPrChange w:id="142" w:author="Jay" w:date="2017-10-22T19:45:00Z">
            <w:rPr/>
          </w:rPrChange>
        </w:rPr>
      </w:pPr>
      <w:r w:rsidRPr="00CA52EF">
        <w:rPr>
          <w:rFonts w:ascii="Calibri" w:hAnsi="Calibri"/>
          <w:rPrChange w:id="143" w:author="Jay" w:date="2017-10-22T19:45:00Z">
            <w:rPr/>
          </w:rPrChange>
        </w:rPr>
        <w:lastRenderedPageBreak/>
        <w:t xml:space="preserve">Prerequisites - </w:t>
      </w:r>
      <w:r w:rsidR="00212903" w:rsidRPr="00CA52EF">
        <w:rPr>
          <w:rFonts w:ascii="Calibri" w:hAnsi="Calibri"/>
          <w:rPrChange w:id="144" w:author="Jay" w:date="2017-10-22T19:45:00Z">
            <w:rPr/>
          </w:rPrChange>
        </w:rPr>
        <w:t>Install a SQL Client</w:t>
      </w:r>
    </w:p>
    <w:p w14:paraId="3BBB2F61" w14:textId="53056C39" w:rsidR="00F54C24" w:rsidRPr="00CA52EF" w:rsidRDefault="00212903" w:rsidP="00212903">
      <w:pPr>
        <w:pStyle w:val="ListParagraph"/>
        <w:numPr>
          <w:ilvl w:val="0"/>
          <w:numId w:val="28"/>
        </w:numPr>
        <w:rPr>
          <w:rFonts w:ascii="Calibri" w:hAnsi="Calibri"/>
          <w:rPrChange w:id="145" w:author="Jay" w:date="2017-10-22T19:45:00Z">
            <w:rPr/>
          </w:rPrChange>
        </w:rPr>
      </w:pPr>
      <w:r w:rsidRPr="00CA52EF">
        <w:rPr>
          <w:rFonts w:ascii="Calibri" w:hAnsi="Calibri"/>
          <w:rPrChange w:id="146" w:author="Jay" w:date="2017-10-22T19:45:00Z">
            <w:rPr/>
          </w:rPrChange>
        </w:rPr>
        <w:t>Install a SQL client of your choice</w:t>
      </w:r>
      <w:r w:rsidR="0026654F" w:rsidRPr="00CA52EF">
        <w:rPr>
          <w:rFonts w:ascii="Calibri" w:hAnsi="Calibri"/>
          <w:rPrChange w:id="147" w:author="Jay" w:date="2017-10-22T19:45:00Z">
            <w:rPr/>
          </w:rPrChange>
        </w:rPr>
        <w:t>; in this lab – we will be using SQLWorkbenchJ screenshots</w:t>
      </w:r>
    </w:p>
    <w:p w14:paraId="4DD78567" w14:textId="15C523C1" w:rsidR="00212903" w:rsidRPr="00CA52EF" w:rsidRDefault="00B47C65" w:rsidP="00B47C65">
      <w:pPr>
        <w:pStyle w:val="ListParagraph"/>
        <w:numPr>
          <w:ilvl w:val="1"/>
          <w:numId w:val="28"/>
        </w:numPr>
        <w:rPr>
          <w:rFonts w:ascii="Calibri" w:hAnsi="Calibri"/>
          <w:rPrChange w:id="148" w:author="Jay" w:date="2017-10-22T19:45:00Z">
            <w:rPr/>
          </w:rPrChange>
        </w:rPr>
      </w:pPr>
      <w:r w:rsidRPr="00CA52EF">
        <w:rPr>
          <w:rFonts w:ascii="Calibri" w:hAnsi="Calibri"/>
          <w:rPrChange w:id="149" w:author="Jay" w:date="2017-10-22T19:45:00Z">
            <w:rPr/>
          </w:rPrChange>
        </w:rPr>
        <w:t xml:space="preserve">SQL WorkbenchJ: </w:t>
      </w:r>
      <w:r w:rsidR="00894835" w:rsidRPr="00CA52EF">
        <w:rPr>
          <w:rFonts w:ascii="Calibri" w:hAnsi="Calibri"/>
          <w:rPrChange w:id="150" w:author="Jay" w:date="2017-10-22T19:45:00Z">
            <w:rPr>
              <w:rStyle w:val="Hyperlink"/>
            </w:rPr>
          </w:rPrChange>
        </w:rPr>
        <w:fldChar w:fldCharType="begin"/>
      </w:r>
      <w:r w:rsidR="00894835" w:rsidRPr="00CA52EF">
        <w:rPr>
          <w:rFonts w:ascii="Calibri" w:hAnsi="Calibri"/>
          <w:rPrChange w:id="151" w:author="Jay" w:date="2017-10-22T19:45:00Z">
            <w:rPr/>
          </w:rPrChange>
        </w:rPr>
        <w:instrText xml:space="preserve"> HYPERLINK "http://www.sql-workbench.net/downloads.html" </w:instrText>
      </w:r>
      <w:r w:rsidR="00894835" w:rsidRPr="00CA52EF">
        <w:rPr>
          <w:rFonts w:ascii="Calibri" w:hAnsi="Calibri"/>
          <w:rPrChange w:id="152" w:author="Jay" w:date="2017-10-22T19:45:00Z">
            <w:rPr>
              <w:rStyle w:val="Hyperlink"/>
            </w:rPr>
          </w:rPrChange>
        </w:rPr>
        <w:fldChar w:fldCharType="separate"/>
      </w:r>
      <w:r w:rsidR="006475AD" w:rsidRPr="00CA52EF">
        <w:rPr>
          <w:rStyle w:val="Hyperlink"/>
          <w:rFonts w:ascii="Calibri" w:hAnsi="Calibri"/>
          <w:rPrChange w:id="153" w:author="Jay" w:date="2017-10-22T19:45:00Z">
            <w:rPr>
              <w:rStyle w:val="Hyperlink"/>
            </w:rPr>
          </w:rPrChange>
        </w:rPr>
        <w:t>http://www.sql-workbench.net/downloads.html</w:t>
      </w:r>
      <w:r w:rsidR="00894835" w:rsidRPr="00CA52EF">
        <w:rPr>
          <w:rStyle w:val="Hyperlink"/>
          <w:rFonts w:ascii="Calibri" w:hAnsi="Calibri"/>
          <w:rPrChange w:id="154" w:author="Jay" w:date="2017-10-22T19:45:00Z">
            <w:rPr>
              <w:rStyle w:val="Hyperlink"/>
            </w:rPr>
          </w:rPrChange>
        </w:rPr>
        <w:fldChar w:fldCharType="end"/>
      </w:r>
      <w:ins w:id="155" w:author="Jay" w:date="2017-10-22T16:29:00Z">
        <w:r w:rsidR="00894835" w:rsidRPr="00CA52EF">
          <w:rPr>
            <w:rFonts w:ascii="Calibri" w:hAnsi="Calibri"/>
            <w:rPrChange w:id="156" w:author="Jay" w:date="2017-10-22T19:45:00Z">
              <w:rPr/>
            </w:rPrChange>
          </w:rPr>
          <w:t xml:space="preserve"> (download generic packages </w:t>
        </w:r>
      </w:ins>
      <w:ins w:id="157" w:author="Jay" w:date="2017-10-22T16:30:00Z">
        <w:r w:rsidR="00894835" w:rsidRPr="00CA52EF">
          <w:rPr>
            <w:rFonts w:ascii="Calibri" w:hAnsi="Calibri"/>
            <w:rPrChange w:id="158" w:author="Jay" w:date="2017-10-22T19:45:00Z">
              <w:rPr/>
            </w:rPrChange>
          </w:rPr>
          <w:t>generic package for all systems or package for MacOS)</w:t>
        </w:r>
      </w:ins>
      <w:del w:id="159" w:author="Jay" w:date="2017-10-22T16:29:00Z">
        <w:r w:rsidRPr="00CA52EF" w:rsidDel="00894835">
          <w:rPr>
            <w:rFonts w:ascii="Calibri" w:hAnsi="Calibri"/>
            <w:rPrChange w:id="160" w:author="Jay" w:date="2017-10-22T19:45:00Z">
              <w:rPr/>
            </w:rPrChange>
          </w:rPr>
          <w:delText xml:space="preserve"> </w:delText>
        </w:r>
      </w:del>
    </w:p>
    <w:p w14:paraId="05F88975" w14:textId="4BC2CDEC" w:rsidR="00B47C65" w:rsidRPr="00CA52EF" w:rsidRDefault="0026654F" w:rsidP="00B47C65">
      <w:pPr>
        <w:pStyle w:val="ListParagraph"/>
        <w:numPr>
          <w:ilvl w:val="1"/>
          <w:numId w:val="28"/>
        </w:numPr>
        <w:rPr>
          <w:rFonts w:ascii="Calibri" w:hAnsi="Calibri"/>
          <w:rPrChange w:id="161" w:author="Jay" w:date="2017-10-22T19:45:00Z">
            <w:rPr/>
          </w:rPrChange>
        </w:rPr>
      </w:pPr>
      <w:r w:rsidRPr="00CA52EF">
        <w:rPr>
          <w:rFonts w:ascii="Calibri" w:hAnsi="Calibri"/>
          <w:rPrChange w:id="162" w:author="Jay" w:date="2017-10-22T19:45:00Z">
            <w:rPr/>
          </w:rPrChange>
        </w:rPr>
        <w:t xml:space="preserve">DBeaver: </w:t>
      </w:r>
      <w:r w:rsidR="00894835" w:rsidRPr="00CA52EF">
        <w:rPr>
          <w:rFonts w:ascii="Calibri" w:hAnsi="Calibri"/>
          <w:rPrChange w:id="163" w:author="Jay" w:date="2017-10-22T19:45:00Z">
            <w:rPr>
              <w:rStyle w:val="Hyperlink"/>
            </w:rPr>
          </w:rPrChange>
        </w:rPr>
        <w:fldChar w:fldCharType="begin"/>
      </w:r>
      <w:r w:rsidR="00894835" w:rsidRPr="00CA52EF">
        <w:rPr>
          <w:rFonts w:ascii="Calibri" w:hAnsi="Calibri"/>
          <w:rPrChange w:id="164" w:author="Jay" w:date="2017-10-22T19:45:00Z">
            <w:rPr/>
          </w:rPrChange>
        </w:rPr>
        <w:instrText xml:space="preserve"> HYPERLINK "http://dbeaver.jkiss.org/" </w:instrText>
      </w:r>
      <w:r w:rsidR="00894835" w:rsidRPr="00CA52EF">
        <w:rPr>
          <w:rFonts w:ascii="Calibri" w:hAnsi="Calibri"/>
          <w:rPrChange w:id="165" w:author="Jay" w:date="2017-10-22T19:45:00Z">
            <w:rPr>
              <w:rStyle w:val="Hyperlink"/>
            </w:rPr>
          </w:rPrChange>
        </w:rPr>
        <w:fldChar w:fldCharType="separate"/>
      </w:r>
      <w:r w:rsidRPr="00CA52EF">
        <w:rPr>
          <w:rStyle w:val="Hyperlink"/>
          <w:rFonts w:ascii="Calibri" w:hAnsi="Calibri"/>
          <w:rPrChange w:id="166" w:author="Jay" w:date="2017-10-22T19:45:00Z">
            <w:rPr>
              <w:rStyle w:val="Hyperlink"/>
            </w:rPr>
          </w:rPrChange>
        </w:rPr>
        <w:t>http://dbeaver.jkiss.org/</w:t>
      </w:r>
      <w:r w:rsidR="00894835" w:rsidRPr="00CA52EF">
        <w:rPr>
          <w:rStyle w:val="Hyperlink"/>
          <w:rFonts w:ascii="Calibri" w:hAnsi="Calibri"/>
          <w:rPrChange w:id="167" w:author="Jay" w:date="2017-10-22T19:45:00Z">
            <w:rPr>
              <w:rStyle w:val="Hyperlink"/>
            </w:rPr>
          </w:rPrChange>
        </w:rPr>
        <w:fldChar w:fldCharType="end"/>
      </w:r>
      <w:r w:rsidRPr="00CA52EF">
        <w:rPr>
          <w:rFonts w:ascii="Calibri" w:hAnsi="Calibri"/>
          <w:rPrChange w:id="168" w:author="Jay" w:date="2017-10-22T19:45:00Z">
            <w:rPr/>
          </w:rPrChange>
        </w:rPr>
        <w:t xml:space="preserve"> </w:t>
      </w:r>
    </w:p>
    <w:p w14:paraId="22A5912D" w14:textId="217E15BA" w:rsidR="0026654F" w:rsidRPr="00CA52EF" w:rsidRDefault="0026654F" w:rsidP="00B47C65">
      <w:pPr>
        <w:pStyle w:val="ListParagraph"/>
        <w:numPr>
          <w:ilvl w:val="1"/>
          <w:numId w:val="28"/>
        </w:numPr>
        <w:rPr>
          <w:rFonts w:ascii="Calibri" w:hAnsi="Calibri"/>
          <w:rPrChange w:id="169" w:author="Jay" w:date="2017-10-22T19:45:00Z">
            <w:rPr/>
          </w:rPrChange>
        </w:rPr>
      </w:pPr>
      <w:r w:rsidRPr="00CA52EF">
        <w:rPr>
          <w:rFonts w:ascii="Calibri" w:hAnsi="Calibri"/>
          <w:rPrChange w:id="170" w:author="Jay" w:date="2017-10-22T19:45:00Z">
            <w:rPr/>
          </w:rPrChange>
        </w:rPr>
        <w:t xml:space="preserve">SQuirrel: </w:t>
      </w:r>
      <w:r w:rsidR="00894835" w:rsidRPr="00CA52EF">
        <w:rPr>
          <w:rFonts w:ascii="Calibri" w:hAnsi="Calibri"/>
          <w:rPrChange w:id="171" w:author="Jay" w:date="2017-10-22T19:45:00Z">
            <w:rPr>
              <w:rStyle w:val="Hyperlink"/>
            </w:rPr>
          </w:rPrChange>
        </w:rPr>
        <w:fldChar w:fldCharType="begin"/>
      </w:r>
      <w:r w:rsidR="00894835" w:rsidRPr="00CA52EF">
        <w:rPr>
          <w:rFonts w:ascii="Calibri" w:hAnsi="Calibri"/>
          <w:rPrChange w:id="172" w:author="Jay" w:date="2017-10-22T19:45:00Z">
            <w:rPr/>
          </w:rPrChange>
        </w:rPr>
        <w:instrText xml:space="preserve"> HYPERLINK "http://squirrel-sql.sourceforge.net/" </w:instrText>
      </w:r>
      <w:r w:rsidR="00894835" w:rsidRPr="00CA52EF">
        <w:rPr>
          <w:rFonts w:ascii="Calibri" w:hAnsi="Calibri"/>
          <w:rPrChange w:id="173" w:author="Jay" w:date="2017-10-22T19:45:00Z">
            <w:rPr>
              <w:rStyle w:val="Hyperlink"/>
            </w:rPr>
          </w:rPrChange>
        </w:rPr>
        <w:fldChar w:fldCharType="separate"/>
      </w:r>
      <w:r w:rsidRPr="00CA52EF">
        <w:rPr>
          <w:rStyle w:val="Hyperlink"/>
          <w:rFonts w:ascii="Calibri" w:hAnsi="Calibri"/>
          <w:rPrChange w:id="174" w:author="Jay" w:date="2017-10-22T19:45:00Z">
            <w:rPr>
              <w:rStyle w:val="Hyperlink"/>
            </w:rPr>
          </w:rPrChange>
        </w:rPr>
        <w:t>http://squirrel-sql.sourceforge.net/</w:t>
      </w:r>
      <w:r w:rsidR="00894835" w:rsidRPr="00CA52EF">
        <w:rPr>
          <w:rStyle w:val="Hyperlink"/>
          <w:rFonts w:ascii="Calibri" w:hAnsi="Calibri"/>
          <w:rPrChange w:id="175" w:author="Jay" w:date="2017-10-22T19:45:00Z">
            <w:rPr>
              <w:rStyle w:val="Hyperlink"/>
            </w:rPr>
          </w:rPrChange>
        </w:rPr>
        <w:fldChar w:fldCharType="end"/>
      </w:r>
      <w:r w:rsidRPr="00CA52EF">
        <w:rPr>
          <w:rFonts w:ascii="Calibri" w:hAnsi="Calibri"/>
          <w:rPrChange w:id="176" w:author="Jay" w:date="2017-10-22T19:45:00Z">
            <w:rPr/>
          </w:rPrChange>
        </w:rPr>
        <w:t xml:space="preserve"> </w:t>
      </w:r>
    </w:p>
    <w:p w14:paraId="502AEB8F" w14:textId="77777777" w:rsidR="00340F8E" w:rsidRPr="00CA52EF" w:rsidRDefault="00340F8E" w:rsidP="00340F8E">
      <w:pPr>
        <w:rPr>
          <w:rFonts w:ascii="Calibri" w:hAnsi="Calibri"/>
          <w:rPrChange w:id="177" w:author="Jay" w:date="2017-10-22T19:45:00Z">
            <w:rPr/>
          </w:rPrChange>
        </w:rPr>
      </w:pPr>
    </w:p>
    <w:p w14:paraId="2C5793C9" w14:textId="23FA53A6" w:rsidR="0025254C" w:rsidRPr="00CA52EF" w:rsidRDefault="006E46B6" w:rsidP="006E46B6">
      <w:pPr>
        <w:pStyle w:val="Title"/>
        <w:rPr>
          <w:rFonts w:ascii="Calibri" w:hAnsi="Calibri"/>
          <w:rPrChange w:id="178" w:author="Jay" w:date="2017-10-22T19:45:00Z">
            <w:rPr/>
          </w:rPrChange>
        </w:rPr>
      </w:pPr>
      <w:r w:rsidRPr="00CA52EF">
        <w:rPr>
          <w:rFonts w:ascii="Calibri" w:hAnsi="Calibri"/>
          <w:rPrChange w:id="179" w:author="Jay" w:date="2017-10-22T19:45:00Z">
            <w:rPr/>
          </w:rPrChange>
        </w:rPr>
        <w:t>Download JDBC Drivers</w:t>
      </w:r>
    </w:p>
    <w:p w14:paraId="18E29D51" w14:textId="77777777" w:rsidR="00C00580" w:rsidRPr="00CA52EF" w:rsidRDefault="007F3137" w:rsidP="00C00580">
      <w:pPr>
        <w:pStyle w:val="ListParagraph"/>
        <w:numPr>
          <w:ilvl w:val="0"/>
          <w:numId w:val="28"/>
        </w:numPr>
        <w:rPr>
          <w:rFonts w:ascii="Calibri" w:hAnsi="Calibri"/>
          <w:rPrChange w:id="180" w:author="Jay" w:date="2017-10-22T19:45:00Z">
            <w:rPr/>
          </w:rPrChange>
        </w:rPr>
      </w:pPr>
      <w:r w:rsidRPr="00CA52EF">
        <w:rPr>
          <w:rFonts w:ascii="Calibri" w:hAnsi="Calibri"/>
          <w:rPrChange w:id="181" w:author="Jay" w:date="2017-10-22T19:45:00Z">
            <w:rPr/>
          </w:rPrChange>
        </w:rPr>
        <w:t>Download &amp; k</w:t>
      </w:r>
      <w:r w:rsidR="00C00580" w:rsidRPr="00CA52EF">
        <w:rPr>
          <w:rFonts w:ascii="Calibri" w:hAnsi="Calibri"/>
          <w:rPrChange w:id="182" w:author="Jay" w:date="2017-10-22T19:45:00Z">
            <w:rPr/>
          </w:rPrChange>
        </w:rPr>
        <w:t>eep this file locally</w:t>
      </w:r>
    </w:p>
    <w:p w14:paraId="5567BE9A" w14:textId="217B684D" w:rsidR="006E46B6" w:rsidRPr="00CA52EF" w:rsidRDefault="00C00580" w:rsidP="00C00580">
      <w:pPr>
        <w:pStyle w:val="ListParagraph"/>
        <w:numPr>
          <w:ilvl w:val="0"/>
          <w:numId w:val="28"/>
        </w:numPr>
        <w:rPr>
          <w:rFonts w:ascii="Calibri" w:hAnsi="Calibri"/>
          <w:rPrChange w:id="183" w:author="Jay" w:date="2017-10-22T19:45:00Z">
            <w:rPr/>
          </w:rPrChange>
        </w:rPr>
      </w:pPr>
      <w:r w:rsidRPr="00CA52EF">
        <w:rPr>
          <w:rFonts w:ascii="Calibri" w:hAnsi="Calibri"/>
          <w:rPrChange w:id="184" w:author="Jay" w:date="2017-10-22T19:45:00Z">
            <w:rPr/>
          </w:rPrChange>
        </w:rPr>
        <w:t>Y</w:t>
      </w:r>
      <w:r w:rsidR="006E46B6" w:rsidRPr="00CA52EF">
        <w:rPr>
          <w:rFonts w:ascii="Calibri" w:hAnsi="Calibri"/>
          <w:rPrChange w:id="185" w:author="Jay" w:date="2017-10-22T19:45:00Z">
            <w:rPr/>
          </w:rPrChange>
        </w:rPr>
        <w:t xml:space="preserve">ou will need these to connect to source &amp; target databases using SQL client &amp; AWS Schema </w:t>
      </w:r>
      <w:r w:rsidR="0068099C" w:rsidRPr="00CA52EF">
        <w:rPr>
          <w:rFonts w:ascii="Calibri" w:hAnsi="Calibri"/>
          <w:rPrChange w:id="186" w:author="Jay" w:date="2017-10-22T19:45:00Z">
            <w:rPr/>
          </w:rPrChange>
        </w:rPr>
        <w:t>Conversation</w:t>
      </w:r>
      <w:r w:rsidR="006E46B6" w:rsidRPr="00CA52EF">
        <w:rPr>
          <w:rFonts w:ascii="Calibri" w:hAnsi="Calibri"/>
          <w:rPrChange w:id="187" w:author="Jay" w:date="2017-10-22T19:45:00Z">
            <w:rPr/>
          </w:rPrChange>
        </w:rPr>
        <w:t xml:space="preserve"> Tool</w:t>
      </w:r>
    </w:p>
    <w:tbl>
      <w:tblPr>
        <w:tblStyle w:val="TableGrid"/>
        <w:tblW w:w="0" w:type="auto"/>
        <w:tblLook w:val="04A0" w:firstRow="1" w:lastRow="0" w:firstColumn="1" w:lastColumn="0" w:noHBand="0" w:noVBand="1"/>
        <w:tblPrChange w:id="188" w:author="Jay" w:date="2017-10-22T20:11:00Z">
          <w:tblPr>
            <w:tblStyle w:val="TableGrid"/>
            <w:tblW w:w="0" w:type="auto"/>
            <w:tblLook w:val="04A0" w:firstRow="1" w:lastRow="0" w:firstColumn="1" w:lastColumn="0" w:noHBand="0" w:noVBand="1"/>
          </w:tblPr>
        </w:tblPrChange>
      </w:tblPr>
      <w:tblGrid>
        <w:gridCol w:w="8630"/>
        <w:tblGridChange w:id="189">
          <w:tblGrid>
            <w:gridCol w:w="8630"/>
          </w:tblGrid>
        </w:tblGridChange>
      </w:tblGrid>
      <w:tr w:rsidR="0068099C" w:rsidRPr="00CA52EF" w14:paraId="60918D74" w14:textId="77777777" w:rsidTr="00644161">
        <w:trPr>
          <w:trHeight w:val="1439"/>
        </w:trPr>
        <w:tc>
          <w:tcPr>
            <w:tcW w:w="8640" w:type="dxa"/>
            <w:tcPrChange w:id="190" w:author="Jay" w:date="2017-10-22T20:11:00Z">
              <w:tcPr>
                <w:tcW w:w="8640" w:type="dxa"/>
              </w:tcPr>
            </w:tcPrChange>
          </w:tcPr>
          <w:p w14:paraId="6C0600D2" w14:textId="77777777" w:rsidR="0068099C" w:rsidRPr="00644161" w:rsidRDefault="0068099C" w:rsidP="0068099C">
            <w:pPr>
              <w:pStyle w:val="ListParagraph"/>
              <w:ind w:left="0"/>
              <w:rPr>
                <w:rFonts w:ascii="Calibri" w:hAnsi="Calibri"/>
                <w:rPrChange w:id="191" w:author="Jay" w:date="2017-10-22T20:11:00Z">
                  <w:rPr/>
                </w:rPrChange>
              </w:rPr>
            </w:pPr>
            <w:commentRangeStart w:id="192"/>
            <w:r w:rsidRPr="00644161">
              <w:rPr>
                <w:rFonts w:ascii="Calibri" w:hAnsi="Calibri"/>
                <w:rPrChange w:id="193" w:author="Jay" w:date="2017-10-22T20:11:00Z">
                  <w:rPr/>
                </w:rPrChange>
              </w:rPr>
              <w:t>https://s3-ap-southeast-1.amazonaws.com/aws-apac-dms-workshop/content/labs/jdbc-drivers/ojdbc7.jar</w:t>
            </w:r>
          </w:p>
          <w:p w14:paraId="6072F5A0" w14:textId="77777777" w:rsidR="005547B3" w:rsidRPr="00644161" w:rsidRDefault="005547B3" w:rsidP="0068099C">
            <w:pPr>
              <w:pStyle w:val="ListParagraph"/>
              <w:ind w:left="0"/>
              <w:rPr>
                <w:rFonts w:ascii="Calibri" w:hAnsi="Calibri"/>
                <w:rPrChange w:id="194" w:author="Jay" w:date="2017-10-22T20:11:00Z">
                  <w:rPr/>
                </w:rPrChange>
              </w:rPr>
            </w:pPr>
          </w:p>
          <w:p w14:paraId="25704EF3" w14:textId="0BDEE06E" w:rsidR="005547B3" w:rsidRPr="00CA52EF" w:rsidRDefault="00543CD6" w:rsidP="0068099C">
            <w:pPr>
              <w:pStyle w:val="ListParagraph"/>
              <w:ind w:left="0"/>
              <w:rPr>
                <w:rFonts w:ascii="Calibri" w:hAnsi="Calibri"/>
                <w:rPrChange w:id="195" w:author="Jay" w:date="2017-10-22T19:45:00Z">
                  <w:rPr/>
                </w:rPrChange>
              </w:rPr>
            </w:pPr>
            <w:r w:rsidRPr="00644161">
              <w:rPr>
                <w:rFonts w:ascii="Calibri" w:hAnsi="Calibri"/>
                <w:rPrChange w:id="196" w:author="Jay" w:date="2017-10-22T20:11:00Z">
                  <w:rPr/>
                </w:rPrChange>
              </w:rPr>
              <w:t>https://s3-ap-southeast-1.amazonaws.com/aws-apac-dms-workshop/content/labs/jdbc-drivers/postgresql-42.1.1.jar</w:t>
            </w:r>
            <w:commentRangeEnd w:id="192"/>
            <w:r w:rsidR="0098773E" w:rsidRPr="00644161">
              <w:rPr>
                <w:rStyle w:val="CommentReference"/>
                <w:rFonts w:ascii="Calibri" w:hAnsi="Calibri"/>
                <w:sz w:val="20"/>
                <w:szCs w:val="20"/>
                <w:rPrChange w:id="197" w:author="Jay" w:date="2017-10-22T20:11:00Z">
                  <w:rPr>
                    <w:rStyle w:val="CommentReference"/>
                  </w:rPr>
                </w:rPrChange>
              </w:rPr>
              <w:commentReference w:id="192"/>
            </w:r>
          </w:p>
        </w:tc>
      </w:tr>
    </w:tbl>
    <w:p w14:paraId="0D54071E" w14:textId="77777777" w:rsidR="006E46B6" w:rsidRPr="00CA52EF" w:rsidRDefault="006E46B6" w:rsidP="00340F8E">
      <w:pPr>
        <w:rPr>
          <w:rFonts w:ascii="Calibri" w:hAnsi="Calibri"/>
          <w:rPrChange w:id="198" w:author="Jay" w:date="2017-10-22T19:45:00Z">
            <w:rPr/>
          </w:rPrChange>
        </w:rPr>
      </w:pPr>
    </w:p>
    <w:p w14:paraId="22FC9D4A" w14:textId="77777777" w:rsidR="00340F8E" w:rsidRPr="00CA52EF" w:rsidRDefault="00340F8E">
      <w:pPr>
        <w:rPr>
          <w:rFonts w:ascii="Calibri" w:hAnsi="Calibri"/>
          <w:smallCaps/>
          <w:spacing w:val="5"/>
          <w:sz w:val="32"/>
          <w:szCs w:val="32"/>
          <w:rPrChange w:id="199" w:author="Jay" w:date="2017-10-22T19:45:00Z">
            <w:rPr>
              <w:smallCaps/>
              <w:spacing w:val="5"/>
              <w:sz w:val="32"/>
              <w:szCs w:val="32"/>
            </w:rPr>
          </w:rPrChange>
        </w:rPr>
      </w:pPr>
      <w:r w:rsidRPr="00CA52EF">
        <w:rPr>
          <w:rFonts w:ascii="Calibri" w:hAnsi="Calibri"/>
          <w:rPrChange w:id="200" w:author="Jay" w:date="2017-10-22T19:45:00Z">
            <w:rPr/>
          </w:rPrChange>
        </w:rPr>
        <w:br w:type="page"/>
      </w:r>
    </w:p>
    <w:p w14:paraId="5FEBF6A2" w14:textId="59C0AA95" w:rsidR="004537D0" w:rsidRPr="00CA52EF" w:rsidRDefault="00783F4B" w:rsidP="00D260E6">
      <w:pPr>
        <w:pStyle w:val="Title"/>
        <w:rPr>
          <w:rFonts w:ascii="Calibri" w:hAnsi="Calibri"/>
          <w:rPrChange w:id="201" w:author="Jay" w:date="2017-10-22T19:45:00Z">
            <w:rPr/>
          </w:rPrChange>
        </w:rPr>
      </w:pPr>
      <w:r w:rsidRPr="00CA52EF">
        <w:rPr>
          <w:rFonts w:ascii="Calibri" w:hAnsi="Calibri"/>
          <w:rPrChange w:id="202" w:author="Jay" w:date="2017-10-22T19:45:00Z">
            <w:rPr/>
          </w:rPrChange>
        </w:rPr>
        <w:lastRenderedPageBreak/>
        <w:t xml:space="preserve">Create </w:t>
      </w:r>
      <w:r w:rsidR="0086128F" w:rsidRPr="00CA52EF">
        <w:rPr>
          <w:rFonts w:ascii="Calibri" w:hAnsi="Calibri"/>
          <w:rPrChange w:id="203" w:author="Jay" w:date="2017-10-22T19:45:00Z">
            <w:rPr/>
          </w:rPrChange>
        </w:rPr>
        <w:t>AWS Cloud</w:t>
      </w:r>
      <w:ins w:id="204" w:author="Jay" w:date="2017-10-22T21:22:00Z">
        <w:r w:rsidR="00EC298D">
          <w:rPr>
            <w:rFonts w:ascii="Calibri" w:hAnsi="Calibri"/>
          </w:rPr>
          <w:t>F</w:t>
        </w:r>
      </w:ins>
      <w:del w:id="205" w:author="Jay" w:date="2017-10-22T21:22:00Z">
        <w:r w:rsidR="0086128F" w:rsidRPr="00CA52EF" w:rsidDel="00EC298D">
          <w:rPr>
            <w:rFonts w:ascii="Calibri" w:hAnsi="Calibri"/>
            <w:rPrChange w:id="206" w:author="Jay" w:date="2017-10-22T19:45:00Z">
              <w:rPr/>
            </w:rPrChange>
          </w:rPr>
          <w:delText>f</w:delText>
        </w:r>
      </w:del>
      <w:r w:rsidR="00692123" w:rsidRPr="00CA52EF">
        <w:rPr>
          <w:rFonts w:ascii="Calibri" w:hAnsi="Calibri"/>
          <w:rPrChange w:id="207" w:author="Jay" w:date="2017-10-22T19:45:00Z">
            <w:rPr/>
          </w:rPrChange>
        </w:rPr>
        <w:t>ormation S</w:t>
      </w:r>
      <w:r w:rsidR="004537D0" w:rsidRPr="00CA52EF">
        <w:rPr>
          <w:rFonts w:ascii="Calibri" w:hAnsi="Calibri"/>
          <w:rPrChange w:id="208" w:author="Jay" w:date="2017-10-22T19:45:00Z">
            <w:rPr/>
          </w:rPrChange>
        </w:rPr>
        <w:t>tack</w:t>
      </w:r>
    </w:p>
    <w:p w14:paraId="20FF6A80" w14:textId="3F3CB271" w:rsidR="00184344" w:rsidRPr="00644161" w:rsidRDefault="00184344" w:rsidP="00725F55">
      <w:pPr>
        <w:rPr>
          <w:rFonts w:ascii="Calibri" w:hAnsi="Calibri"/>
          <w:sz w:val="20"/>
          <w:szCs w:val="20"/>
          <w:rPrChange w:id="209" w:author="Jay" w:date="2017-10-22T20:12:00Z">
            <w:rPr/>
          </w:rPrChange>
        </w:rPr>
      </w:pPr>
      <w:r w:rsidRPr="00644161">
        <w:rPr>
          <w:rFonts w:ascii="Calibri" w:hAnsi="Calibri"/>
          <w:sz w:val="20"/>
          <w:szCs w:val="20"/>
          <w:rPrChange w:id="210" w:author="Jay" w:date="2017-10-22T20:12:00Z">
            <w:rPr/>
          </w:rPrChange>
        </w:rPr>
        <w:t xml:space="preserve">In this </w:t>
      </w:r>
      <w:r w:rsidR="00AE5C7F" w:rsidRPr="00644161">
        <w:rPr>
          <w:rFonts w:ascii="Calibri" w:hAnsi="Calibri"/>
          <w:sz w:val="20"/>
          <w:szCs w:val="20"/>
          <w:rPrChange w:id="211" w:author="Jay" w:date="2017-10-22T20:12:00Z">
            <w:rPr/>
          </w:rPrChange>
        </w:rPr>
        <w:t>step,</w:t>
      </w:r>
      <w:r w:rsidRPr="00644161">
        <w:rPr>
          <w:rFonts w:ascii="Calibri" w:hAnsi="Calibri"/>
          <w:sz w:val="20"/>
          <w:szCs w:val="20"/>
          <w:rPrChange w:id="212" w:author="Jay" w:date="2017-10-22T20:12:00Z">
            <w:rPr/>
          </w:rPrChange>
        </w:rPr>
        <w:t xml:space="preserve"> you will launch a AWS Cloud</w:t>
      </w:r>
      <w:ins w:id="213" w:author="Jay" w:date="2017-10-22T20:26:00Z">
        <w:r w:rsidR="001960A6">
          <w:rPr>
            <w:rFonts w:ascii="Calibri" w:hAnsi="Calibri"/>
            <w:sz w:val="20"/>
            <w:szCs w:val="20"/>
          </w:rPr>
          <w:t>F</w:t>
        </w:r>
      </w:ins>
      <w:del w:id="214" w:author="Jay" w:date="2017-10-22T20:26:00Z">
        <w:r w:rsidRPr="00644161" w:rsidDel="001960A6">
          <w:rPr>
            <w:rFonts w:ascii="Calibri" w:hAnsi="Calibri"/>
            <w:sz w:val="20"/>
            <w:szCs w:val="20"/>
            <w:rPrChange w:id="215" w:author="Jay" w:date="2017-10-22T20:12:00Z">
              <w:rPr/>
            </w:rPrChange>
          </w:rPr>
          <w:delText>f</w:delText>
        </w:r>
      </w:del>
      <w:r w:rsidRPr="00644161">
        <w:rPr>
          <w:rFonts w:ascii="Calibri" w:hAnsi="Calibri"/>
          <w:sz w:val="20"/>
          <w:szCs w:val="20"/>
          <w:rPrChange w:id="216" w:author="Jay" w:date="2017-10-22T20:12:00Z">
            <w:rPr/>
          </w:rPrChange>
        </w:rPr>
        <w:t xml:space="preserve">ormation template they will </w:t>
      </w:r>
      <w:r w:rsidR="00AE5C7F" w:rsidRPr="00644161">
        <w:rPr>
          <w:rFonts w:ascii="Calibri" w:hAnsi="Calibri"/>
          <w:sz w:val="20"/>
          <w:szCs w:val="20"/>
          <w:rPrChange w:id="217" w:author="Jay" w:date="2017-10-22T20:12:00Z">
            <w:rPr/>
          </w:rPrChange>
        </w:rPr>
        <w:t>setup the following resources needed for this lab.</w:t>
      </w:r>
    </w:p>
    <w:p w14:paraId="45F2842E" w14:textId="698570AB" w:rsidR="00AE5C7F" w:rsidRPr="00644161" w:rsidRDefault="00AE5C7F" w:rsidP="00AE5C7F">
      <w:pPr>
        <w:pStyle w:val="ListParagraph"/>
        <w:numPr>
          <w:ilvl w:val="0"/>
          <w:numId w:val="32"/>
        </w:numPr>
        <w:rPr>
          <w:rFonts w:ascii="Calibri" w:hAnsi="Calibri"/>
          <w:rPrChange w:id="218" w:author="Jay" w:date="2017-10-22T20:12:00Z">
            <w:rPr/>
          </w:rPrChange>
        </w:rPr>
      </w:pPr>
      <w:r w:rsidRPr="00644161">
        <w:rPr>
          <w:rFonts w:ascii="Calibri" w:hAnsi="Calibri"/>
          <w:rPrChange w:id="219" w:author="Jay" w:date="2017-10-22T20:12:00Z">
            <w:rPr/>
          </w:rPrChange>
        </w:rPr>
        <w:t>Source Database:</w:t>
      </w:r>
      <w:r w:rsidR="001F2F51" w:rsidRPr="00644161">
        <w:rPr>
          <w:rFonts w:ascii="Calibri" w:hAnsi="Calibri"/>
          <w:rPrChange w:id="220" w:author="Jay" w:date="2017-10-22T20:12:00Z">
            <w:rPr/>
          </w:rPrChange>
        </w:rPr>
        <w:t xml:space="preserve"> Amazon RDS Oracle (t</w:t>
      </w:r>
      <w:r w:rsidRPr="00644161">
        <w:rPr>
          <w:rFonts w:ascii="Calibri" w:hAnsi="Calibri"/>
          <w:rPrChange w:id="221" w:author="Jay" w:date="2017-10-22T20:12:00Z">
            <w:rPr/>
          </w:rPrChange>
        </w:rPr>
        <w:t xml:space="preserve">his database will be pre-populated with sample database installed from </w:t>
      </w:r>
      <w:r w:rsidR="00894835" w:rsidRPr="00644161">
        <w:rPr>
          <w:rFonts w:ascii="Calibri" w:hAnsi="Calibri"/>
          <w:rPrChange w:id="222" w:author="Jay" w:date="2017-10-22T20:12:00Z">
            <w:rPr>
              <w:rStyle w:val="Hyperlink"/>
            </w:rPr>
          </w:rPrChange>
        </w:rPr>
        <w:fldChar w:fldCharType="begin"/>
      </w:r>
      <w:r w:rsidR="00894835" w:rsidRPr="00644161">
        <w:rPr>
          <w:rFonts w:ascii="Calibri" w:hAnsi="Calibri"/>
          <w:rPrChange w:id="223" w:author="Jay" w:date="2017-10-22T20:12:00Z">
            <w:rPr/>
          </w:rPrChange>
        </w:rPr>
        <w:instrText xml:space="preserve"> HYPERLINK "https://github.com/awslabs/aws-database-migration-samples" </w:instrText>
      </w:r>
      <w:r w:rsidR="00894835" w:rsidRPr="00644161">
        <w:rPr>
          <w:rFonts w:ascii="Calibri" w:hAnsi="Calibri"/>
          <w:rPrChange w:id="224" w:author="Jay" w:date="2017-10-22T20:12:00Z">
            <w:rPr>
              <w:rStyle w:val="Hyperlink"/>
            </w:rPr>
          </w:rPrChange>
        </w:rPr>
        <w:fldChar w:fldCharType="separate"/>
      </w:r>
      <w:r w:rsidRPr="00644161">
        <w:rPr>
          <w:rStyle w:val="Hyperlink"/>
          <w:rFonts w:ascii="Calibri" w:hAnsi="Calibri"/>
          <w:rPrChange w:id="225" w:author="Jay" w:date="2017-10-22T20:12:00Z">
            <w:rPr>
              <w:rStyle w:val="Hyperlink"/>
            </w:rPr>
          </w:rPrChange>
        </w:rPr>
        <w:t>https://github.com/awslabs/aws-database-migration-samples</w:t>
      </w:r>
      <w:r w:rsidR="00894835" w:rsidRPr="00644161">
        <w:rPr>
          <w:rStyle w:val="Hyperlink"/>
          <w:rFonts w:ascii="Calibri" w:hAnsi="Calibri"/>
          <w:rPrChange w:id="226" w:author="Jay" w:date="2017-10-22T20:12:00Z">
            <w:rPr>
              <w:rStyle w:val="Hyperlink"/>
            </w:rPr>
          </w:rPrChange>
        </w:rPr>
        <w:fldChar w:fldCharType="end"/>
      </w:r>
      <w:r w:rsidR="001F2F51" w:rsidRPr="00644161">
        <w:rPr>
          <w:rFonts w:ascii="Calibri" w:hAnsi="Calibri"/>
          <w:rPrChange w:id="227" w:author="Jay" w:date="2017-10-22T20:12:00Z">
            <w:rPr/>
          </w:rPrChange>
        </w:rPr>
        <w:t>)</w:t>
      </w:r>
    </w:p>
    <w:p w14:paraId="38409479" w14:textId="5454C520" w:rsidR="000960F3" w:rsidRPr="00644161" w:rsidRDefault="00AE5C7F" w:rsidP="00231A6B">
      <w:pPr>
        <w:pStyle w:val="ListParagraph"/>
        <w:numPr>
          <w:ilvl w:val="0"/>
          <w:numId w:val="32"/>
        </w:numPr>
        <w:rPr>
          <w:rFonts w:ascii="Calibri" w:hAnsi="Calibri"/>
          <w:rPrChange w:id="228" w:author="Jay" w:date="2017-10-22T20:12:00Z">
            <w:rPr/>
          </w:rPrChange>
        </w:rPr>
      </w:pPr>
      <w:r w:rsidRPr="00644161">
        <w:rPr>
          <w:rFonts w:ascii="Calibri" w:hAnsi="Calibri"/>
          <w:rPrChange w:id="229" w:author="Jay" w:date="2017-10-22T20:12:00Z">
            <w:rPr/>
          </w:rPrChange>
        </w:rPr>
        <w:t>Target Database: Amazon RDS PostgreSQL</w:t>
      </w:r>
    </w:p>
    <w:p w14:paraId="05AA8DE3" w14:textId="7B11EE2A" w:rsidR="00231A6B" w:rsidRPr="00CA52EF" w:rsidRDefault="00231A6B" w:rsidP="00231A6B">
      <w:pPr>
        <w:pStyle w:val="Heading2"/>
        <w:rPr>
          <w:rFonts w:ascii="Calibri" w:hAnsi="Calibri"/>
          <w:rPrChange w:id="230" w:author="Jay" w:date="2017-10-22T19:45:00Z">
            <w:rPr/>
          </w:rPrChange>
        </w:rPr>
      </w:pPr>
      <w:r w:rsidRPr="00CA52EF">
        <w:rPr>
          <w:rFonts w:ascii="Calibri" w:hAnsi="Calibri"/>
          <w:rPrChange w:id="231" w:author="Jay" w:date="2017-10-22T19:45:00Z">
            <w:rPr/>
          </w:rPrChange>
        </w:rPr>
        <w:t>Instructions</w:t>
      </w:r>
    </w:p>
    <w:p w14:paraId="2A6C3ED3" w14:textId="6C00BBE5" w:rsidR="0026297C" w:rsidRPr="00CA52EF" w:rsidRDefault="0026297C" w:rsidP="00725F55">
      <w:pPr>
        <w:pStyle w:val="ListParagraph"/>
        <w:numPr>
          <w:ilvl w:val="0"/>
          <w:numId w:val="34"/>
        </w:numPr>
        <w:jc w:val="left"/>
        <w:rPr>
          <w:rFonts w:ascii="Calibri" w:hAnsi="Calibri"/>
          <w:rPrChange w:id="232" w:author="Jay" w:date="2017-10-22T19:45:00Z">
            <w:rPr/>
          </w:rPrChange>
        </w:rPr>
      </w:pPr>
      <w:r w:rsidRPr="00CA52EF">
        <w:rPr>
          <w:rFonts w:ascii="Calibri" w:hAnsi="Calibri"/>
          <w:rPrChange w:id="233" w:author="Jay" w:date="2017-10-22T19:45:00Z">
            <w:rPr/>
          </w:rPrChange>
        </w:rPr>
        <w:t>Open the link provided below</w:t>
      </w:r>
    </w:p>
    <w:tbl>
      <w:tblPr>
        <w:tblStyle w:val="TableGrid"/>
        <w:tblW w:w="0" w:type="auto"/>
        <w:tblLook w:val="04A0" w:firstRow="1" w:lastRow="0" w:firstColumn="1" w:lastColumn="0" w:noHBand="0" w:noVBand="1"/>
      </w:tblPr>
      <w:tblGrid>
        <w:gridCol w:w="8630"/>
      </w:tblGrid>
      <w:tr w:rsidR="00101B21" w:rsidRPr="00CA52EF" w14:paraId="5126E35C" w14:textId="77777777" w:rsidTr="00101B21">
        <w:tc>
          <w:tcPr>
            <w:tcW w:w="8640" w:type="dxa"/>
          </w:tcPr>
          <w:p w14:paraId="39998242" w14:textId="55232925" w:rsidR="00101B21" w:rsidRPr="00644161" w:rsidRDefault="00884AF4" w:rsidP="00964F7B">
            <w:pPr>
              <w:pStyle w:val="ListParagraph"/>
              <w:ind w:left="0"/>
              <w:rPr>
                <w:rFonts w:ascii="Calibri" w:hAnsi="Calibri"/>
                <w:rPrChange w:id="234" w:author="Jay" w:date="2017-10-22T20:12:00Z">
                  <w:rPr/>
                </w:rPrChange>
              </w:rPr>
            </w:pPr>
            <w:commentRangeStart w:id="235"/>
            <w:r w:rsidRPr="00644161">
              <w:rPr>
                <w:rFonts w:ascii="Calibri" w:hAnsi="Calibri"/>
                <w:rPrChange w:id="236" w:author="Jay" w:date="2017-10-22T20:12:00Z">
                  <w:rPr/>
                </w:rPrChange>
              </w:rPr>
              <w:t>https://ap-northeast-1.console.aws.amazon.com/cloudformation/home?region=ap-northeast-1#/stacks/new?stackName=apac-tech-summit-dms-lab&amp;templateURL=https://s3-ap-southeast-1.amazonaws.com/aws-apac-dms-workshop/content/labs/cloudformation/apac-dms-workshop-cfn.template</w:t>
            </w:r>
            <w:commentRangeEnd w:id="235"/>
            <w:r w:rsidR="0098773E" w:rsidRPr="00644161">
              <w:rPr>
                <w:rStyle w:val="CommentReference"/>
                <w:rFonts w:ascii="Calibri" w:hAnsi="Calibri"/>
                <w:sz w:val="20"/>
                <w:szCs w:val="20"/>
                <w:rPrChange w:id="237" w:author="Jay" w:date="2017-10-22T20:12:00Z">
                  <w:rPr>
                    <w:rStyle w:val="CommentReference"/>
                  </w:rPr>
                </w:rPrChange>
              </w:rPr>
              <w:commentReference w:id="235"/>
            </w:r>
          </w:p>
        </w:tc>
      </w:tr>
    </w:tbl>
    <w:p w14:paraId="07F2773D" w14:textId="77777777" w:rsidR="00884AF4" w:rsidRPr="00CA52EF" w:rsidRDefault="00884AF4" w:rsidP="00884AF4">
      <w:pPr>
        <w:rPr>
          <w:rFonts w:ascii="Calibri" w:hAnsi="Calibri"/>
          <w:rPrChange w:id="238" w:author="Jay" w:date="2017-10-22T19:45:00Z">
            <w:rPr/>
          </w:rPrChange>
        </w:rPr>
      </w:pPr>
    </w:p>
    <w:p w14:paraId="474D6B2D" w14:textId="001567D5" w:rsidR="001B061D" w:rsidRPr="00CA52EF" w:rsidRDefault="001B061D" w:rsidP="00101B21">
      <w:pPr>
        <w:pStyle w:val="ListParagraph"/>
        <w:numPr>
          <w:ilvl w:val="0"/>
          <w:numId w:val="34"/>
        </w:numPr>
        <w:jc w:val="left"/>
        <w:rPr>
          <w:rFonts w:ascii="Calibri" w:hAnsi="Calibri"/>
          <w:rPrChange w:id="239" w:author="Jay" w:date="2017-10-22T19:45:00Z">
            <w:rPr/>
          </w:rPrChange>
        </w:rPr>
      </w:pPr>
      <w:r w:rsidRPr="00CA52EF">
        <w:rPr>
          <w:rFonts w:ascii="Calibri" w:hAnsi="Calibri"/>
          <w:rPrChange w:id="240" w:author="Jay" w:date="2017-10-22T19:45:00Z">
            <w:rPr/>
          </w:rPrChange>
        </w:rPr>
        <w:t>Click Next</w:t>
      </w:r>
    </w:p>
    <w:p w14:paraId="6EA9B652" w14:textId="6FD6CC6D" w:rsidR="005045A4" w:rsidRPr="00CA52EF" w:rsidRDefault="00593A85" w:rsidP="0070303B">
      <w:pPr>
        <w:pStyle w:val="ListParagraph"/>
        <w:ind w:left="0"/>
        <w:jc w:val="left"/>
        <w:rPr>
          <w:rFonts w:ascii="Calibri" w:hAnsi="Calibri"/>
          <w:rPrChange w:id="241" w:author="Jay" w:date="2017-10-22T19:45:00Z">
            <w:rPr/>
          </w:rPrChange>
        </w:rPr>
      </w:pPr>
      <w:r w:rsidRPr="00CA52EF">
        <w:rPr>
          <w:rFonts w:ascii="Calibri" w:hAnsi="Calibri"/>
          <w:noProof/>
          <w:lang w:eastAsia="ko-KR"/>
          <w:rPrChange w:id="242" w:author="Jay" w:date="2017-10-22T19:45:00Z">
            <w:rPr>
              <w:noProof/>
              <w:lang w:eastAsia="ko-KR"/>
            </w:rPr>
          </w:rPrChange>
        </w:rPr>
        <w:drawing>
          <wp:inline distT="0" distB="0" distL="0" distR="0" wp14:anchorId="1E6D73AD" wp14:editId="5A50DCEA">
            <wp:extent cx="5903987" cy="3200400"/>
            <wp:effectExtent l="25400" t="2540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903987" cy="3200400"/>
                    </a:xfrm>
                    <a:prstGeom prst="rect">
                      <a:avLst/>
                    </a:prstGeom>
                    <a:ln>
                      <a:solidFill>
                        <a:schemeClr val="accent2"/>
                      </a:solidFill>
                    </a:ln>
                  </pic:spPr>
                </pic:pic>
              </a:graphicData>
            </a:graphic>
          </wp:inline>
        </w:drawing>
      </w:r>
    </w:p>
    <w:p w14:paraId="7D9456A5" w14:textId="222E016F" w:rsidR="001F77B4" w:rsidRPr="00CA52EF" w:rsidRDefault="00593A85" w:rsidP="001F77B4">
      <w:pPr>
        <w:pStyle w:val="ListParagraph"/>
        <w:numPr>
          <w:ilvl w:val="0"/>
          <w:numId w:val="34"/>
        </w:numPr>
        <w:jc w:val="left"/>
        <w:rPr>
          <w:rFonts w:ascii="Calibri" w:hAnsi="Calibri"/>
          <w:rPrChange w:id="243" w:author="Jay" w:date="2017-10-22T19:45:00Z">
            <w:rPr/>
          </w:rPrChange>
        </w:rPr>
      </w:pPr>
      <w:r w:rsidRPr="00CA52EF">
        <w:rPr>
          <w:rFonts w:ascii="Calibri" w:hAnsi="Calibri"/>
          <w:rPrChange w:id="244" w:author="Jay" w:date="2017-10-22T19:45:00Z">
            <w:rPr/>
          </w:rPrChange>
        </w:rPr>
        <w:t>Enter the following parameters in the ‘Specify Details’ page</w:t>
      </w:r>
      <w:r w:rsidR="006744B3" w:rsidRPr="00CA52EF">
        <w:rPr>
          <w:rFonts w:ascii="Calibri" w:hAnsi="Calibri"/>
          <w:rPrChange w:id="245" w:author="Jay" w:date="2017-10-22T19:45:00Z">
            <w:rPr/>
          </w:rPrChange>
        </w:rPr>
        <w:t xml:space="preserve"> – </w:t>
      </w:r>
      <w:r w:rsidR="006744B3" w:rsidRPr="00CA52EF">
        <w:rPr>
          <w:rFonts w:ascii="Calibri" w:hAnsi="Calibri"/>
          <w:i/>
          <w:u w:val="single"/>
          <w:rPrChange w:id="246" w:author="Jay" w:date="2017-10-22T19:45:00Z">
            <w:rPr>
              <w:i/>
              <w:u w:val="single"/>
            </w:rPr>
          </w:rPrChange>
        </w:rPr>
        <w:t>this should be populated by default</w:t>
      </w:r>
    </w:p>
    <w:p w14:paraId="1D25BDBB" w14:textId="05EC2608" w:rsidR="001F77B4" w:rsidRPr="00CA52EF" w:rsidRDefault="001F77B4" w:rsidP="001F77B4">
      <w:pPr>
        <w:pStyle w:val="ListParagraph"/>
        <w:numPr>
          <w:ilvl w:val="1"/>
          <w:numId w:val="34"/>
        </w:numPr>
        <w:jc w:val="left"/>
        <w:rPr>
          <w:rFonts w:ascii="Calibri" w:hAnsi="Calibri"/>
          <w:rPrChange w:id="247" w:author="Jay" w:date="2017-10-22T19:45:00Z">
            <w:rPr/>
          </w:rPrChange>
        </w:rPr>
      </w:pPr>
      <w:r w:rsidRPr="00CA52EF">
        <w:rPr>
          <w:rFonts w:ascii="Calibri" w:hAnsi="Calibri"/>
          <w:rPrChange w:id="248" w:author="Jay" w:date="2017-10-22T19:45:00Z">
            <w:rPr/>
          </w:rPrChange>
        </w:rPr>
        <w:t xml:space="preserve">Stack </w:t>
      </w:r>
      <w:r w:rsidR="005E33BD" w:rsidRPr="00CA52EF">
        <w:rPr>
          <w:rFonts w:ascii="Calibri" w:hAnsi="Calibri"/>
          <w:rPrChange w:id="249" w:author="Jay" w:date="2017-10-22T19:45:00Z">
            <w:rPr/>
          </w:rPrChange>
        </w:rPr>
        <w:t>name:</w:t>
      </w:r>
      <w:r w:rsidRPr="00CA52EF">
        <w:rPr>
          <w:rFonts w:ascii="Calibri" w:hAnsi="Calibri"/>
          <w:rPrChange w:id="250" w:author="Jay" w:date="2017-10-22T19:45:00Z">
            <w:rPr/>
          </w:rPrChange>
        </w:rPr>
        <w:t xml:space="preserve"> apac-</w:t>
      </w:r>
      <w:commentRangeStart w:id="251"/>
      <w:r w:rsidRPr="00CA52EF">
        <w:rPr>
          <w:rFonts w:ascii="Calibri" w:hAnsi="Calibri"/>
          <w:rPrChange w:id="252" w:author="Jay" w:date="2017-10-22T19:45:00Z">
            <w:rPr/>
          </w:rPrChange>
        </w:rPr>
        <w:t>techsummit</w:t>
      </w:r>
      <w:commentRangeEnd w:id="251"/>
      <w:r w:rsidR="0098773E" w:rsidRPr="00CA52EF">
        <w:rPr>
          <w:rStyle w:val="CommentReference"/>
          <w:rFonts w:ascii="Calibri" w:hAnsi="Calibri"/>
          <w:rPrChange w:id="253" w:author="Jay" w:date="2017-10-22T19:45:00Z">
            <w:rPr>
              <w:rStyle w:val="CommentReference"/>
            </w:rPr>
          </w:rPrChange>
        </w:rPr>
        <w:commentReference w:id="251"/>
      </w:r>
      <w:r w:rsidRPr="00CA52EF">
        <w:rPr>
          <w:rFonts w:ascii="Calibri" w:hAnsi="Calibri"/>
          <w:rPrChange w:id="254" w:author="Jay" w:date="2017-10-22T19:45:00Z">
            <w:rPr/>
          </w:rPrChange>
        </w:rPr>
        <w:t>-dms-lab</w:t>
      </w:r>
    </w:p>
    <w:p w14:paraId="4BEC6A21" w14:textId="77777777" w:rsidR="001F77B4" w:rsidRPr="00CA52EF" w:rsidRDefault="001F77B4" w:rsidP="001F77B4">
      <w:pPr>
        <w:pStyle w:val="ListParagraph"/>
        <w:numPr>
          <w:ilvl w:val="1"/>
          <w:numId w:val="34"/>
        </w:numPr>
        <w:rPr>
          <w:rFonts w:ascii="Calibri" w:hAnsi="Calibri"/>
          <w:rPrChange w:id="255" w:author="Jay" w:date="2017-10-22T19:45:00Z">
            <w:rPr/>
          </w:rPrChange>
        </w:rPr>
      </w:pPr>
      <w:r w:rsidRPr="00CA52EF">
        <w:rPr>
          <w:rFonts w:ascii="Calibri" w:hAnsi="Calibri"/>
          <w:rPrChange w:id="256" w:author="Jay" w:date="2017-10-22T19:45:00Z">
            <w:rPr/>
          </w:rPrChange>
        </w:rPr>
        <w:t>Source Oracle Database Configuration</w:t>
      </w:r>
    </w:p>
    <w:tbl>
      <w:tblPr>
        <w:tblStyle w:val="TableGrid"/>
        <w:tblW w:w="0" w:type="auto"/>
        <w:tblInd w:w="1327" w:type="dxa"/>
        <w:tblLook w:val="04A0" w:firstRow="1" w:lastRow="0" w:firstColumn="1" w:lastColumn="0" w:noHBand="0" w:noVBand="1"/>
      </w:tblPr>
      <w:tblGrid>
        <w:gridCol w:w="1823"/>
        <w:gridCol w:w="1777"/>
      </w:tblGrid>
      <w:tr w:rsidR="007D61DF" w:rsidRPr="00CA52EF" w14:paraId="69F07CE4" w14:textId="77777777" w:rsidTr="00BB67BD">
        <w:tc>
          <w:tcPr>
            <w:tcW w:w="1823" w:type="dxa"/>
          </w:tcPr>
          <w:p w14:paraId="0A89DAC4" w14:textId="6232D916" w:rsidR="007D61DF" w:rsidRPr="00644161" w:rsidRDefault="007D61DF" w:rsidP="00BB67BD">
            <w:pPr>
              <w:rPr>
                <w:rFonts w:ascii="Calibri" w:hAnsi="Calibri"/>
                <w:sz w:val="20"/>
                <w:szCs w:val="20"/>
                <w:rPrChange w:id="257" w:author="Jay" w:date="2017-10-22T20:12:00Z">
                  <w:rPr/>
                </w:rPrChange>
              </w:rPr>
            </w:pPr>
            <w:r w:rsidRPr="00644161">
              <w:rPr>
                <w:rFonts w:ascii="Calibri" w:hAnsi="Calibri"/>
                <w:sz w:val="20"/>
                <w:szCs w:val="20"/>
                <w:rPrChange w:id="258" w:author="Jay" w:date="2017-10-22T20:12:00Z">
                  <w:rPr/>
                </w:rPrChange>
              </w:rPr>
              <w:t>OracleDBName</w:t>
            </w:r>
          </w:p>
        </w:tc>
        <w:tc>
          <w:tcPr>
            <w:tcW w:w="1371" w:type="dxa"/>
          </w:tcPr>
          <w:p w14:paraId="659A425B" w14:textId="693913FB" w:rsidR="007D61DF" w:rsidRPr="00644161" w:rsidRDefault="007D61DF" w:rsidP="007D61DF">
            <w:pPr>
              <w:rPr>
                <w:rFonts w:ascii="Calibri" w:hAnsi="Calibri"/>
                <w:sz w:val="20"/>
                <w:szCs w:val="20"/>
                <w:rPrChange w:id="259" w:author="Jay" w:date="2017-10-22T20:12:00Z">
                  <w:rPr/>
                </w:rPrChange>
              </w:rPr>
            </w:pPr>
            <w:r w:rsidRPr="00644161">
              <w:rPr>
                <w:rFonts w:ascii="Calibri" w:hAnsi="Calibri"/>
                <w:sz w:val="20"/>
                <w:szCs w:val="20"/>
                <w:rPrChange w:id="260" w:author="Jay" w:date="2017-10-22T20:12:00Z">
                  <w:rPr/>
                </w:rPrChange>
              </w:rPr>
              <w:t>ORCL</w:t>
            </w:r>
          </w:p>
        </w:tc>
      </w:tr>
      <w:tr w:rsidR="007D61DF" w:rsidRPr="00CA52EF" w14:paraId="142E4E51" w14:textId="77777777" w:rsidTr="00BB67BD">
        <w:tc>
          <w:tcPr>
            <w:tcW w:w="1823" w:type="dxa"/>
          </w:tcPr>
          <w:p w14:paraId="49F41CE1" w14:textId="14FB2186" w:rsidR="007D61DF" w:rsidRPr="00644161" w:rsidRDefault="007D61DF" w:rsidP="007D61DF">
            <w:pPr>
              <w:rPr>
                <w:rFonts w:ascii="Calibri" w:hAnsi="Calibri"/>
                <w:sz w:val="20"/>
                <w:szCs w:val="20"/>
                <w:rPrChange w:id="261" w:author="Jay" w:date="2017-10-22T20:12:00Z">
                  <w:rPr/>
                </w:rPrChange>
              </w:rPr>
            </w:pPr>
            <w:r w:rsidRPr="00644161">
              <w:rPr>
                <w:rFonts w:ascii="Calibri" w:hAnsi="Calibri"/>
                <w:sz w:val="20"/>
                <w:szCs w:val="20"/>
                <w:rPrChange w:id="262" w:author="Jay" w:date="2017-10-22T20:12:00Z">
                  <w:rPr/>
                </w:rPrChange>
              </w:rPr>
              <w:t>OracleDBPassword</w:t>
            </w:r>
          </w:p>
        </w:tc>
        <w:tc>
          <w:tcPr>
            <w:tcW w:w="1371" w:type="dxa"/>
          </w:tcPr>
          <w:p w14:paraId="3504CCB7" w14:textId="682DC8D8" w:rsidR="007D61DF" w:rsidRPr="00644161" w:rsidRDefault="007D61DF" w:rsidP="007D61DF">
            <w:pPr>
              <w:rPr>
                <w:rFonts w:ascii="Calibri" w:hAnsi="Calibri"/>
                <w:sz w:val="20"/>
                <w:szCs w:val="20"/>
                <w:rPrChange w:id="263" w:author="Jay" w:date="2017-10-22T20:12:00Z">
                  <w:rPr/>
                </w:rPrChange>
              </w:rPr>
            </w:pPr>
            <w:commentRangeStart w:id="264"/>
            <w:r w:rsidRPr="00644161">
              <w:rPr>
                <w:rFonts w:ascii="Calibri" w:hAnsi="Calibri"/>
                <w:sz w:val="20"/>
                <w:szCs w:val="20"/>
                <w:rPrChange w:id="265" w:author="Jay" w:date="2017-10-22T20:12:00Z">
                  <w:rPr/>
                </w:rPrChange>
              </w:rPr>
              <w:t>oraadmin123</w:t>
            </w:r>
            <w:commentRangeEnd w:id="264"/>
            <w:r w:rsidR="0098773E" w:rsidRPr="00644161">
              <w:rPr>
                <w:rStyle w:val="CommentReference"/>
                <w:rFonts w:ascii="Calibri" w:hAnsi="Calibri"/>
                <w:sz w:val="20"/>
                <w:szCs w:val="20"/>
                <w:rPrChange w:id="266" w:author="Jay" w:date="2017-10-22T20:12:00Z">
                  <w:rPr>
                    <w:rStyle w:val="CommentReference"/>
                  </w:rPr>
                </w:rPrChange>
              </w:rPr>
              <w:commentReference w:id="264"/>
            </w:r>
          </w:p>
        </w:tc>
      </w:tr>
      <w:tr w:rsidR="007D61DF" w:rsidRPr="00CA52EF" w14:paraId="68E39110" w14:textId="77777777" w:rsidTr="00BB67BD">
        <w:tc>
          <w:tcPr>
            <w:tcW w:w="1823" w:type="dxa"/>
          </w:tcPr>
          <w:p w14:paraId="4F7F37FE" w14:textId="4FC4E2D0" w:rsidR="007D61DF" w:rsidRPr="00644161" w:rsidRDefault="007D61DF" w:rsidP="007D61DF">
            <w:pPr>
              <w:rPr>
                <w:rFonts w:ascii="Calibri" w:hAnsi="Calibri"/>
                <w:sz w:val="20"/>
                <w:szCs w:val="20"/>
                <w:rPrChange w:id="267" w:author="Jay" w:date="2017-10-22T20:12:00Z">
                  <w:rPr/>
                </w:rPrChange>
              </w:rPr>
            </w:pPr>
            <w:r w:rsidRPr="00644161">
              <w:rPr>
                <w:rFonts w:ascii="Calibri" w:hAnsi="Calibri"/>
                <w:sz w:val="20"/>
                <w:szCs w:val="20"/>
                <w:rPrChange w:id="268" w:author="Jay" w:date="2017-10-22T20:12:00Z">
                  <w:rPr/>
                </w:rPrChange>
              </w:rPr>
              <w:t>OracleDBStorage</w:t>
            </w:r>
          </w:p>
        </w:tc>
        <w:tc>
          <w:tcPr>
            <w:tcW w:w="1371" w:type="dxa"/>
          </w:tcPr>
          <w:p w14:paraId="5E93D873" w14:textId="0011A305" w:rsidR="007D61DF" w:rsidRPr="00644161" w:rsidRDefault="007D61DF" w:rsidP="007D61DF">
            <w:pPr>
              <w:rPr>
                <w:rFonts w:ascii="Calibri" w:hAnsi="Calibri"/>
                <w:sz w:val="20"/>
                <w:szCs w:val="20"/>
                <w:rPrChange w:id="269" w:author="Jay" w:date="2017-10-22T20:12:00Z">
                  <w:rPr/>
                </w:rPrChange>
              </w:rPr>
            </w:pPr>
            <w:r w:rsidRPr="00644161">
              <w:rPr>
                <w:rFonts w:ascii="Calibri" w:hAnsi="Calibri"/>
                <w:sz w:val="20"/>
                <w:szCs w:val="20"/>
                <w:rPrChange w:id="270" w:author="Jay" w:date="2017-10-22T20:12:00Z">
                  <w:rPr/>
                </w:rPrChange>
              </w:rPr>
              <w:t>100</w:t>
            </w:r>
          </w:p>
        </w:tc>
      </w:tr>
      <w:tr w:rsidR="007D61DF" w:rsidRPr="00CA52EF" w14:paraId="6A331D17" w14:textId="77777777" w:rsidTr="00BB67BD">
        <w:tc>
          <w:tcPr>
            <w:tcW w:w="1823" w:type="dxa"/>
          </w:tcPr>
          <w:p w14:paraId="483A39C2" w14:textId="45EFD9D7" w:rsidR="007D61DF" w:rsidRPr="00644161" w:rsidRDefault="007D61DF" w:rsidP="007D61DF">
            <w:pPr>
              <w:rPr>
                <w:rFonts w:ascii="Calibri" w:hAnsi="Calibri"/>
                <w:sz w:val="20"/>
                <w:szCs w:val="20"/>
                <w:rPrChange w:id="271" w:author="Jay" w:date="2017-10-22T20:12:00Z">
                  <w:rPr/>
                </w:rPrChange>
              </w:rPr>
            </w:pPr>
            <w:r w:rsidRPr="00644161">
              <w:rPr>
                <w:rFonts w:ascii="Calibri" w:hAnsi="Calibri"/>
                <w:sz w:val="20"/>
                <w:szCs w:val="20"/>
                <w:rPrChange w:id="272" w:author="Jay" w:date="2017-10-22T20:12:00Z">
                  <w:rPr/>
                </w:rPrChange>
              </w:rPr>
              <w:t>OracleInstanceType</w:t>
            </w:r>
          </w:p>
        </w:tc>
        <w:tc>
          <w:tcPr>
            <w:tcW w:w="1371" w:type="dxa"/>
          </w:tcPr>
          <w:p w14:paraId="7CC69AF1" w14:textId="6F1CE225" w:rsidR="007D61DF" w:rsidRPr="00644161" w:rsidRDefault="007D61DF" w:rsidP="007D61DF">
            <w:pPr>
              <w:rPr>
                <w:rFonts w:ascii="Calibri" w:hAnsi="Calibri"/>
                <w:sz w:val="20"/>
                <w:szCs w:val="20"/>
                <w:rPrChange w:id="273" w:author="Jay" w:date="2017-10-22T20:12:00Z">
                  <w:rPr/>
                </w:rPrChange>
              </w:rPr>
            </w:pPr>
            <w:r w:rsidRPr="00644161">
              <w:rPr>
                <w:rFonts w:ascii="Calibri" w:hAnsi="Calibri"/>
                <w:sz w:val="20"/>
                <w:szCs w:val="20"/>
                <w:rPrChange w:id="274" w:author="Jay" w:date="2017-10-22T20:12:00Z">
                  <w:rPr/>
                </w:rPrChange>
              </w:rPr>
              <w:t>db.t2.medium</w:t>
            </w:r>
          </w:p>
        </w:tc>
      </w:tr>
    </w:tbl>
    <w:p w14:paraId="3B3E1DB0" w14:textId="77777777" w:rsidR="00B70116" w:rsidRPr="00CA52EF" w:rsidRDefault="00B70116" w:rsidP="0088590B">
      <w:pPr>
        <w:rPr>
          <w:rFonts w:ascii="Calibri" w:hAnsi="Calibri"/>
          <w:rPrChange w:id="275" w:author="Jay" w:date="2017-10-22T19:45:00Z">
            <w:rPr/>
          </w:rPrChange>
        </w:rPr>
      </w:pPr>
    </w:p>
    <w:p w14:paraId="038ECF30" w14:textId="67326197" w:rsidR="001F77B4" w:rsidRPr="00CA52EF" w:rsidRDefault="001F77B4" w:rsidP="00BB67BD">
      <w:pPr>
        <w:pStyle w:val="ListParagraph"/>
        <w:numPr>
          <w:ilvl w:val="1"/>
          <w:numId w:val="34"/>
        </w:numPr>
        <w:rPr>
          <w:rFonts w:ascii="Calibri" w:hAnsi="Calibri"/>
          <w:rPrChange w:id="276" w:author="Jay" w:date="2017-10-22T19:45:00Z">
            <w:rPr/>
          </w:rPrChange>
        </w:rPr>
      </w:pPr>
      <w:r w:rsidRPr="00CA52EF">
        <w:rPr>
          <w:rFonts w:ascii="Calibri" w:hAnsi="Calibri"/>
          <w:rPrChange w:id="277" w:author="Jay" w:date="2017-10-22T19:45:00Z">
            <w:rPr/>
          </w:rPrChange>
        </w:rPr>
        <w:t>Target RDS PostgreSQL Database Configuration</w:t>
      </w:r>
    </w:p>
    <w:tbl>
      <w:tblPr>
        <w:tblStyle w:val="TableGrid"/>
        <w:tblW w:w="0" w:type="auto"/>
        <w:tblInd w:w="1327" w:type="dxa"/>
        <w:tblLook w:val="04A0" w:firstRow="1" w:lastRow="0" w:firstColumn="1" w:lastColumn="0" w:noHBand="0" w:noVBand="1"/>
      </w:tblPr>
      <w:tblGrid>
        <w:gridCol w:w="1618"/>
        <w:gridCol w:w="1862"/>
      </w:tblGrid>
      <w:tr w:rsidR="00BB67BD" w:rsidRPr="00CA52EF" w14:paraId="112F2051" w14:textId="77777777" w:rsidTr="00BB67BD">
        <w:tc>
          <w:tcPr>
            <w:tcW w:w="1618" w:type="dxa"/>
          </w:tcPr>
          <w:p w14:paraId="77C62565" w14:textId="29BA2ACD" w:rsidR="00BB67BD" w:rsidRPr="00644161" w:rsidRDefault="00BB67BD" w:rsidP="00BB67BD">
            <w:pPr>
              <w:rPr>
                <w:rFonts w:ascii="Calibri" w:hAnsi="Calibri"/>
                <w:sz w:val="20"/>
                <w:szCs w:val="20"/>
                <w:rPrChange w:id="278" w:author="Jay" w:date="2017-10-22T20:12:00Z">
                  <w:rPr/>
                </w:rPrChange>
              </w:rPr>
            </w:pPr>
            <w:r w:rsidRPr="00644161">
              <w:rPr>
                <w:rFonts w:ascii="Calibri" w:hAnsi="Calibri"/>
                <w:sz w:val="20"/>
                <w:szCs w:val="20"/>
                <w:rPrChange w:id="279" w:author="Jay" w:date="2017-10-22T20:12:00Z">
                  <w:rPr/>
                </w:rPrChange>
              </w:rPr>
              <w:lastRenderedPageBreak/>
              <w:t>RDSDBName</w:t>
            </w:r>
          </w:p>
        </w:tc>
        <w:tc>
          <w:tcPr>
            <w:tcW w:w="1388" w:type="dxa"/>
          </w:tcPr>
          <w:p w14:paraId="07959984" w14:textId="2906A5E4" w:rsidR="00BB67BD" w:rsidRPr="00644161" w:rsidRDefault="00BB67BD" w:rsidP="00BB67BD">
            <w:pPr>
              <w:rPr>
                <w:rFonts w:ascii="Calibri" w:hAnsi="Calibri"/>
                <w:sz w:val="20"/>
                <w:szCs w:val="20"/>
                <w:rPrChange w:id="280" w:author="Jay" w:date="2017-10-22T20:12:00Z">
                  <w:rPr/>
                </w:rPrChange>
              </w:rPr>
            </w:pPr>
            <w:r w:rsidRPr="00644161">
              <w:rPr>
                <w:rFonts w:ascii="Calibri" w:hAnsi="Calibri"/>
                <w:sz w:val="20"/>
                <w:szCs w:val="20"/>
                <w:rPrChange w:id="281" w:author="Jay" w:date="2017-10-22T20:12:00Z">
                  <w:rPr/>
                </w:rPrChange>
              </w:rPr>
              <w:t>postgres</w:t>
            </w:r>
          </w:p>
        </w:tc>
      </w:tr>
      <w:tr w:rsidR="00BB67BD" w:rsidRPr="00CA52EF" w14:paraId="5ECAE8BC" w14:textId="77777777" w:rsidTr="00BB67BD">
        <w:tc>
          <w:tcPr>
            <w:tcW w:w="1618" w:type="dxa"/>
          </w:tcPr>
          <w:p w14:paraId="57F78237" w14:textId="3E21974D" w:rsidR="00BB67BD" w:rsidRPr="00644161" w:rsidRDefault="00BB67BD" w:rsidP="00BB67BD">
            <w:pPr>
              <w:rPr>
                <w:rFonts w:ascii="Calibri" w:hAnsi="Calibri"/>
                <w:sz w:val="20"/>
                <w:szCs w:val="20"/>
                <w:rPrChange w:id="282" w:author="Jay" w:date="2017-10-22T20:12:00Z">
                  <w:rPr/>
                </w:rPrChange>
              </w:rPr>
            </w:pPr>
            <w:r w:rsidRPr="00644161">
              <w:rPr>
                <w:rFonts w:ascii="Calibri" w:hAnsi="Calibri"/>
                <w:sz w:val="20"/>
                <w:szCs w:val="20"/>
                <w:rPrChange w:id="283" w:author="Jay" w:date="2017-10-22T20:12:00Z">
                  <w:rPr/>
                </w:rPrChange>
              </w:rPr>
              <w:t>RDSDBUsername</w:t>
            </w:r>
          </w:p>
        </w:tc>
        <w:tc>
          <w:tcPr>
            <w:tcW w:w="1388" w:type="dxa"/>
          </w:tcPr>
          <w:p w14:paraId="4D4B5A10" w14:textId="31E8CB39" w:rsidR="00BB67BD" w:rsidRPr="00644161" w:rsidRDefault="00BB67BD" w:rsidP="00BB67BD">
            <w:pPr>
              <w:rPr>
                <w:rFonts w:ascii="Calibri" w:hAnsi="Calibri"/>
                <w:sz w:val="20"/>
                <w:szCs w:val="20"/>
                <w:rPrChange w:id="284" w:author="Jay" w:date="2017-10-22T20:12:00Z">
                  <w:rPr/>
                </w:rPrChange>
              </w:rPr>
            </w:pPr>
            <w:r w:rsidRPr="00644161">
              <w:rPr>
                <w:rFonts w:ascii="Calibri" w:hAnsi="Calibri"/>
                <w:sz w:val="20"/>
                <w:szCs w:val="20"/>
                <w:rPrChange w:id="285" w:author="Jay" w:date="2017-10-22T20:12:00Z">
                  <w:rPr/>
                </w:rPrChange>
              </w:rPr>
              <w:t>postadmin</w:t>
            </w:r>
          </w:p>
        </w:tc>
      </w:tr>
      <w:tr w:rsidR="00BB67BD" w:rsidRPr="00CA52EF" w14:paraId="351A23BC" w14:textId="77777777" w:rsidTr="00BB67BD">
        <w:tc>
          <w:tcPr>
            <w:tcW w:w="1618" w:type="dxa"/>
          </w:tcPr>
          <w:p w14:paraId="294F54BB" w14:textId="52143D31" w:rsidR="00BB67BD" w:rsidRPr="00644161" w:rsidRDefault="00BB67BD" w:rsidP="00BB67BD">
            <w:pPr>
              <w:rPr>
                <w:rFonts w:ascii="Calibri" w:hAnsi="Calibri"/>
                <w:sz w:val="20"/>
                <w:szCs w:val="20"/>
                <w:rPrChange w:id="286" w:author="Jay" w:date="2017-10-22T20:12:00Z">
                  <w:rPr/>
                </w:rPrChange>
              </w:rPr>
            </w:pPr>
            <w:r w:rsidRPr="00644161">
              <w:rPr>
                <w:rFonts w:ascii="Calibri" w:hAnsi="Calibri"/>
                <w:sz w:val="20"/>
                <w:szCs w:val="20"/>
                <w:rPrChange w:id="287" w:author="Jay" w:date="2017-10-22T20:12:00Z">
                  <w:rPr/>
                </w:rPrChange>
              </w:rPr>
              <w:t>RDSDBPassword</w:t>
            </w:r>
          </w:p>
        </w:tc>
        <w:tc>
          <w:tcPr>
            <w:tcW w:w="1388" w:type="dxa"/>
          </w:tcPr>
          <w:p w14:paraId="63725B01" w14:textId="1F783017" w:rsidR="00BB67BD" w:rsidRPr="00644161" w:rsidRDefault="00BB67BD" w:rsidP="00BB67BD">
            <w:pPr>
              <w:rPr>
                <w:rFonts w:ascii="Calibri" w:hAnsi="Calibri"/>
                <w:sz w:val="20"/>
                <w:szCs w:val="20"/>
                <w:rPrChange w:id="288" w:author="Jay" w:date="2017-10-22T20:12:00Z">
                  <w:rPr/>
                </w:rPrChange>
              </w:rPr>
            </w:pPr>
            <w:commentRangeStart w:id="289"/>
            <w:r w:rsidRPr="00644161">
              <w:rPr>
                <w:rFonts w:ascii="Calibri" w:hAnsi="Calibri"/>
                <w:sz w:val="20"/>
                <w:szCs w:val="20"/>
                <w:rPrChange w:id="290" w:author="Jay" w:date="2017-10-22T20:12:00Z">
                  <w:rPr/>
                </w:rPrChange>
              </w:rPr>
              <w:t>postadmin123</w:t>
            </w:r>
            <w:commentRangeEnd w:id="289"/>
            <w:r w:rsidR="0098773E" w:rsidRPr="00644161">
              <w:rPr>
                <w:rStyle w:val="CommentReference"/>
                <w:rFonts w:ascii="Calibri" w:hAnsi="Calibri"/>
                <w:sz w:val="20"/>
                <w:szCs w:val="20"/>
                <w:rPrChange w:id="291" w:author="Jay" w:date="2017-10-22T20:12:00Z">
                  <w:rPr>
                    <w:rStyle w:val="CommentReference"/>
                  </w:rPr>
                </w:rPrChange>
              </w:rPr>
              <w:commentReference w:id="289"/>
            </w:r>
          </w:p>
        </w:tc>
      </w:tr>
      <w:tr w:rsidR="00BB67BD" w:rsidRPr="00CA52EF" w14:paraId="3B19FF2D" w14:textId="77777777" w:rsidTr="00BB67BD">
        <w:tc>
          <w:tcPr>
            <w:tcW w:w="1618" w:type="dxa"/>
          </w:tcPr>
          <w:p w14:paraId="46D9AC21" w14:textId="131B5D7B" w:rsidR="00BB67BD" w:rsidRPr="00644161" w:rsidRDefault="00BB67BD" w:rsidP="00BB67BD">
            <w:pPr>
              <w:rPr>
                <w:rFonts w:ascii="Calibri" w:hAnsi="Calibri"/>
                <w:sz w:val="20"/>
                <w:szCs w:val="20"/>
                <w:rPrChange w:id="292" w:author="Jay" w:date="2017-10-22T20:12:00Z">
                  <w:rPr/>
                </w:rPrChange>
              </w:rPr>
            </w:pPr>
            <w:r w:rsidRPr="00644161">
              <w:rPr>
                <w:rFonts w:ascii="Calibri" w:hAnsi="Calibri"/>
                <w:sz w:val="20"/>
                <w:szCs w:val="20"/>
                <w:rPrChange w:id="293" w:author="Jay" w:date="2017-10-22T20:12:00Z">
                  <w:rPr/>
                </w:rPrChange>
              </w:rPr>
              <w:t>RDSInstanceType</w:t>
            </w:r>
          </w:p>
        </w:tc>
        <w:tc>
          <w:tcPr>
            <w:tcW w:w="1388" w:type="dxa"/>
          </w:tcPr>
          <w:p w14:paraId="27AD36BF" w14:textId="614FBC8D" w:rsidR="00BB67BD" w:rsidRPr="00644161" w:rsidRDefault="00BB67BD" w:rsidP="00BB67BD">
            <w:pPr>
              <w:rPr>
                <w:rFonts w:ascii="Calibri" w:hAnsi="Calibri"/>
                <w:sz w:val="20"/>
                <w:szCs w:val="20"/>
                <w:rPrChange w:id="294" w:author="Jay" w:date="2017-10-22T20:12:00Z">
                  <w:rPr/>
                </w:rPrChange>
              </w:rPr>
            </w:pPr>
            <w:r w:rsidRPr="00644161">
              <w:rPr>
                <w:rFonts w:ascii="Calibri" w:hAnsi="Calibri"/>
                <w:sz w:val="20"/>
                <w:szCs w:val="20"/>
                <w:rPrChange w:id="295" w:author="Jay" w:date="2017-10-22T20:12:00Z">
                  <w:rPr/>
                </w:rPrChange>
              </w:rPr>
              <w:t>db.t2.medium</w:t>
            </w:r>
          </w:p>
        </w:tc>
      </w:tr>
      <w:tr w:rsidR="00BB67BD" w:rsidRPr="00CA52EF" w14:paraId="19F26EA6" w14:textId="77777777" w:rsidTr="00BB67BD">
        <w:tc>
          <w:tcPr>
            <w:tcW w:w="1618" w:type="dxa"/>
          </w:tcPr>
          <w:p w14:paraId="6F5F2741" w14:textId="1C5A0651" w:rsidR="00BB67BD" w:rsidRPr="00644161" w:rsidRDefault="00BB67BD" w:rsidP="00BB67BD">
            <w:pPr>
              <w:rPr>
                <w:rFonts w:ascii="Calibri" w:hAnsi="Calibri"/>
                <w:sz w:val="20"/>
                <w:szCs w:val="20"/>
                <w:rPrChange w:id="296" w:author="Jay" w:date="2017-10-22T20:12:00Z">
                  <w:rPr/>
                </w:rPrChange>
              </w:rPr>
            </w:pPr>
            <w:r w:rsidRPr="00644161">
              <w:rPr>
                <w:rFonts w:ascii="Calibri" w:hAnsi="Calibri"/>
                <w:sz w:val="20"/>
                <w:szCs w:val="20"/>
                <w:rPrChange w:id="297" w:author="Jay" w:date="2017-10-22T20:12:00Z">
                  <w:rPr/>
                </w:rPrChange>
              </w:rPr>
              <w:t>RDSDBStorage</w:t>
            </w:r>
          </w:p>
        </w:tc>
        <w:tc>
          <w:tcPr>
            <w:tcW w:w="1388" w:type="dxa"/>
          </w:tcPr>
          <w:p w14:paraId="3071D483" w14:textId="4E227F98" w:rsidR="00BB67BD" w:rsidRPr="00644161" w:rsidRDefault="00BB67BD" w:rsidP="00BB67BD">
            <w:pPr>
              <w:rPr>
                <w:rFonts w:ascii="Calibri" w:hAnsi="Calibri"/>
                <w:sz w:val="20"/>
                <w:szCs w:val="20"/>
                <w:rPrChange w:id="298" w:author="Jay" w:date="2017-10-22T20:12:00Z">
                  <w:rPr/>
                </w:rPrChange>
              </w:rPr>
            </w:pPr>
            <w:r w:rsidRPr="00644161">
              <w:rPr>
                <w:rFonts w:ascii="Calibri" w:hAnsi="Calibri"/>
                <w:sz w:val="20"/>
                <w:szCs w:val="20"/>
                <w:rPrChange w:id="299" w:author="Jay" w:date="2017-10-22T20:12:00Z">
                  <w:rPr/>
                </w:rPrChange>
              </w:rPr>
              <w:t>100</w:t>
            </w:r>
          </w:p>
        </w:tc>
      </w:tr>
    </w:tbl>
    <w:p w14:paraId="383C38E2" w14:textId="77777777" w:rsidR="00BB67BD" w:rsidRPr="00CA52EF" w:rsidRDefault="00BB67BD" w:rsidP="00BB67BD">
      <w:pPr>
        <w:rPr>
          <w:rFonts w:ascii="Calibri" w:hAnsi="Calibri"/>
          <w:rPrChange w:id="300" w:author="Jay" w:date="2017-10-22T19:45:00Z">
            <w:rPr/>
          </w:rPrChange>
        </w:rPr>
      </w:pPr>
    </w:p>
    <w:p w14:paraId="0F49D28D" w14:textId="1E1F2DFC" w:rsidR="00BB256A" w:rsidRPr="00CA52EF" w:rsidRDefault="00BB256A" w:rsidP="00BB256A">
      <w:pPr>
        <w:pStyle w:val="ListParagraph"/>
        <w:numPr>
          <w:ilvl w:val="1"/>
          <w:numId w:val="34"/>
        </w:numPr>
        <w:rPr>
          <w:rFonts w:ascii="Calibri" w:hAnsi="Calibri"/>
          <w:rPrChange w:id="301" w:author="Jay" w:date="2017-10-22T19:45:00Z">
            <w:rPr/>
          </w:rPrChange>
        </w:rPr>
      </w:pPr>
      <w:r w:rsidRPr="00CA52EF">
        <w:rPr>
          <w:rFonts w:ascii="Calibri" w:hAnsi="Calibri"/>
          <w:rPrChange w:id="302" w:author="Jay" w:date="2017-10-22T19:45:00Z">
            <w:rPr/>
          </w:rPrChange>
        </w:rPr>
        <w:t xml:space="preserve">Click </w:t>
      </w:r>
      <w:commentRangeStart w:id="303"/>
      <w:r w:rsidRPr="00CA52EF">
        <w:rPr>
          <w:rFonts w:ascii="Calibri" w:hAnsi="Calibri"/>
          <w:rPrChange w:id="304" w:author="Jay" w:date="2017-10-22T19:45:00Z">
            <w:rPr/>
          </w:rPrChange>
        </w:rPr>
        <w:t>Next</w:t>
      </w:r>
      <w:commentRangeEnd w:id="303"/>
      <w:r w:rsidR="0098773E" w:rsidRPr="00CA52EF">
        <w:rPr>
          <w:rStyle w:val="CommentReference"/>
          <w:rFonts w:ascii="Calibri" w:hAnsi="Calibri"/>
          <w:rPrChange w:id="305" w:author="Jay" w:date="2017-10-22T19:45:00Z">
            <w:rPr>
              <w:rStyle w:val="CommentReference"/>
            </w:rPr>
          </w:rPrChange>
        </w:rPr>
        <w:commentReference w:id="303"/>
      </w:r>
      <w:r w:rsidRPr="00CA52EF">
        <w:rPr>
          <w:rFonts w:ascii="Calibri" w:hAnsi="Calibri"/>
          <w:rPrChange w:id="306" w:author="Jay" w:date="2017-10-22T19:45:00Z">
            <w:rPr/>
          </w:rPrChange>
        </w:rPr>
        <w:t xml:space="preserve"> </w:t>
      </w:r>
    </w:p>
    <w:p w14:paraId="1657EE51" w14:textId="549A831D" w:rsidR="001F77B4" w:rsidRPr="00CA52EF" w:rsidRDefault="00AA0ABF" w:rsidP="0070303B">
      <w:pPr>
        <w:pStyle w:val="ListParagraph"/>
        <w:ind w:left="0"/>
        <w:rPr>
          <w:rFonts w:ascii="Calibri" w:hAnsi="Calibri"/>
          <w:rPrChange w:id="307" w:author="Jay" w:date="2017-10-22T19:45:00Z">
            <w:rPr/>
          </w:rPrChange>
        </w:rPr>
      </w:pPr>
      <w:r w:rsidRPr="00CA52EF">
        <w:rPr>
          <w:rFonts w:ascii="Calibri" w:hAnsi="Calibri"/>
          <w:noProof/>
          <w:lang w:eastAsia="ko-KR"/>
          <w:rPrChange w:id="308" w:author="Jay" w:date="2017-10-22T19:45:00Z">
            <w:rPr>
              <w:noProof/>
              <w:lang w:eastAsia="ko-KR"/>
            </w:rPr>
          </w:rPrChange>
        </w:rPr>
        <w:drawing>
          <wp:inline distT="0" distB="0" distL="0" distR="0" wp14:anchorId="46A4E0FA" wp14:editId="0E63F6DA">
            <wp:extent cx="3164498" cy="3200400"/>
            <wp:effectExtent l="25400" t="25400" r="361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164498" cy="3200400"/>
                    </a:xfrm>
                    <a:prstGeom prst="rect">
                      <a:avLst/>
                    </a:prstGeom>
                    <a:ln>
                      <a:solidFill>
                        <a:schemeClr val="accent2"/>
                      </a:solidFill>
                    </a:ln>
                  </pic:spPr>
                </pic:pic>
              </a:graphicData>
            </a:graphic>
          </wp:inline>
        </w:drawing>
      </w:r>
    </w:p>
    <w:p w14:paraId="1B431B3B" w14:textId="566A21BE" w:rsidR="0002270B" w:rsidRPr="00CA52EF" w:rsidRDefault="009440E3" w:rsidP="0002270B">
      <w:pPr>
        <w:pStyle w:val="ListParagraph"/>
        <w:numPr>
          <w:ilvl w:val="0"/>
          <w:numId w:val="34"/>
        </w:numPr>
        <w:rPr>
          <w:rFonts w:ascii="Calibri" w:hAnsi="Calibri"/>
          <w:rPrChange w:id="309" w:author="Jay" w:date="2017-10-22T19:45:00Z">
            <w:rPr/>
          </w:rPrChange>
        </w:rPr>
      </w:pPr>
      <w:r w:rsidRPr="00CA52EF">
        <w:rPr>
          <w:rFonts w:ascii="Calibri" w:hAnsi="Calibri"/>
          <w:rPrChange w:id="310" w:author="Jay" w:date="2017-10-22T19:45:00Z">
            <w:rPr/>
          </w:rPrChange>
        </w:rPr>
        <w:t>Tags</w:t>
      </w:r>
    </w:p>
    <w:tbl>
      <w:tblPr>
        <w:tblStyle w:val="TableGrid"/>
        <w:tblW w:w="0" w:type="auto"/>
        <w:tblInd w:w="1327" w:type="dxa"/>
        <w:tblLook w:val="04A0" w:firstRow="1" w:lastRow="0" w:firstColumn="1" w:lastColumn="0" w:noHBand="0" w:noVBand="1"/>
        <w:tblPrChange w:id="311" w:author="Jay" w:date="2017-10-22T19:46:00Z">
          <w:tblPr>
            <w:tblStyle w:val="TableGrid"/>
            <w:tblW w:w="0" w:type="auto"/>
            <w:tblInd w:w="1327" w:type="dxa"/>
            <w:tblLook w:val="04A0" w:firstRow="1" w:lastRow="0" w:firstColumn="1" w:lastColumn="0" w:noHBand="0" w:noVBand="1"/>
          </w:tblPr>
        </w:tblPrChange>
      </w:tblPr>
      <w:tblGrid>
        <w:gridCol w:w="768"/>
        <w:gridCol w:w="2764"/>
        <w:tblGridChange w:id="312">
          <w:tblGrid>
            <w:gridCol w:w="768"/>
            <w:gridCol w:w="1924"/>
          </w:tblGrid>
        </w:tblGridChange>
      </w:tblGrid>
      <w:tr w:rsidR="00A24948" w:rsidRPr="00CA52EF" w14:paraId="3F486DB0" w14:textId="77777777" w:rsidTr="00CA52EF">
        <w:trPr>
          <w:trHeight w:val="260"/>
          <w:trPrChange w:id="313" w:author="Jay" w:date="2017-10-22T19:46:00Z">
            <w:trPr>
              <w:trHeight w:val="260"/>
            </w:trPr>
          </w:trPrChange>
        </w:trPr>
        <w:tc>
          <w:tcPr>
            <w:tcW w:w="768" w:type="dxa"/>
            <w:tcPrChange w:id="314" w:author="Jay" w:date="2017-10-22T19:46:00Z">
              <w:tcPr>
                <w:tcW w:w="676" w:type="dxa"/>
              </w:tcPr>
            </w:tcPrChange>
          </w:tcPr>
          <w:p w14:paraId="0D3018FC" w14:textId="60185565" w:rsidR="0002270B" w:rsidRPr="00644161" w:rsidRDefault="0002270B" w:rsidP="0002270B">
            <w:pPr>
              <w:rPr>
                <w:rFonts w:ascii="Calibri" w:hAnsi="Calibri"/>
                <w:sz w:val="20"/>
                <w:szCs w:val="20"/>
                <w:rPrChange w:id="315" w:author="Jay" w:date="2017-10-22T20:12:00Z">
                  <w:rPr/>
                </w:rPrChange>
              </w:rPr>
            </w:pPr>
            <w:r w:rsidRPr="00644161">
              <w:rPr>
                <w:rFonts w:ascii="Calibri" w:hAnsi="Calibri"/>
                <w:sz w:val="20"/>
                <w:szCs w:val="20"/>
                <w:rPrChange w:id="316" w:author="Jay" w:date="2017-10-22T20:12:00Z">
                  <w:rPr/>
                </w:rPrChange>
              </w:rPr>
              <w:t>Key</w:t>
            </w:r>
          </w:p>
        </w:tc>
        <w:tc>
          <w:tcPr>
            <w:tcW w:w="2764" w:type="dxa"/>
            <w:shd w:val="clear" w:color="auto" w:fill="auto"/>
            <w:tcPrChange w:id="317" w:author="Jay" w:date="2017-10-22T19:46:00Z">
              <w:tcPr>
                <w:tcW w:w="1924" w:type="dxa"/>
                <w:shd w:val="clear" w:color="auto" w:fill="auto"/>
              </w:tcPr>
            </w:tcPrChange>
          </w:tcPr>
          <w:p w14:paraId="093B340C" w14:textId="2231D208" w:rsidR="0002270B" w:rsidRPr="00644161" w:rsidRDefault="0002270B" w:rsidP="0002270B">
            <w:pPr>
              <w:rPr>
                <w:rFonts w:ascii="Calibri" w:hAnsi="Calibri"/>
                <w:sz w:val="20"/>
                <w:szCs w:val="20"/>
                <w:rPrChange w:id="318" w:author="Jay" w:date="2017-10-22T20:12:00Z">
                  <w:rPr/>
                </w:rPrChange>
              </w:rPr>
            </w:pPr>
            <w:r w:rsidRPr="00644161">
              <w:rPr>
                <w:rFonts w:ascii="Calibri" w:hAnsi="Calibri"/>
                <w:sz w:val="20"/>
                <w:szCs w:val="20"/>
                <w:rPrChange w:id="319" w:author="Jay" w:date="2017-10-22T20:12:00Z">
                  <w:rPr/>
                </w:rPrChange>
              </w:rPr>
              <w:t>purpose</w:t>
            </w:r>
          </w:p>
        </w:tc>
      </w:tr>
      <w:tr w:rsidR="00A24948" w:rsidRPr="00CA52EF" w14:paraId="63AA2182" w14:textId="77777777" w:rsidTr="00CA52EF">
        <w:trPr>
          <w:trHeight w:val="242"/>
          <w:trPrChange w:id="320" w:author="Jay" w:date="2017-10-22T19:46:00Z">
            <w:trPr>
              <w:trHeight w:val="242"/>
            </w:trPr>
          </w:trPrChange>
        </w:trPr>
        <w:tc>
          <w:tcPr>
            <w:tcW w:w="768" w:type="dxa"/>
            <w:tcPrChange w:id="321" w:author="Jay" w:date="2017-10-22T19:46:00Z">
              <w:tcPr>
                <w:tcW w:w="676" w:type="dxa"/>
              </w:tcPr>
            </w:tcPrChange>
          </w:tcPr>
          <w:p w14:paraId="58A4D968" w14:textId="38D633E0" w:rsidR="0002270B" w:rsidRPr="00644161" w:rsidRDefault="00744D89" w:rsidP="0002270B">
            <w:pPr>
              <w:rPr>
                <w:rFonts w:ascii="Calibri" w:hAnsi="Calibri"/>
                <w:sz w:val="20"/>
                <w:szCs w:val="20"/>
                <w:rPrChange w:id="322" w:author="Jay" w:date="2017-10-22T20:12:00Z">
                  <w:rPr/>
                </w:rPrChange>
              </w:rPr>
            </w:pPr>
            <w:r w:rsidRPr="00644161">
              <w:rPr>
                <w:rFonts w:ascii="Calibri" w:hAnsi="Calibri"/>
                <w:sz w:val="20"/>
                <w:szCs w:val="20"/>
                <w:rPrChange w:id="323" w:author="Jay" w:date="2017-10-22T20:12:00Z">
                  <w:rPr/>
                </w:rPrChange>
              </w:rPr>
              <w:t>Value</w:t>
            </w:r>
          </w:p>
        </w:tc>
        <w:tc>
          <w:tcPr>
            <w:tcW w:w="2764" w:type="dxa"/>
            <w:tcPrChange w:id="324" w:author="Jay" w:date="2017-10-22T19:46:00Z">
              <w:tcPr>
                <w:tcW w:w="1924" w:type="dxa"/>
              </w:tcPr>
            </w:tcPrChange>
          </w:tcPr>
          <w:p w14:paraId="4735527B" w14:textId="74C9AD84" w:rsidR="0002270B" w:rsidRPr="00644161" w:rsidRDefault="0002270B" w:rsidP="0002270B">
            <w:pPr>
              <w:rPr>
                <w:rFonts w:ascii="Calibri" w:hAnsi="Calibri"/>
                <w:sz w:val="20"/>
                <w:szCs w:val="20"/>
                <w:rPrChange w:id="325" w:author="Jay" w:date="2017-10-22T20:12:00Z">
                  <w:rPr/>
                </w:rPrChange>
              </w:rPr>
            </w:pPr>
            <w:commentRangeStart w:id="326"/>
            <w:r w:rsidRPr="00644161">
              <w:rPr>
                <w:rFonts w:ascii="Calibri" w:hAnsi="Calibri"/>
                <w:sz w:val="20"/>
                <w:szCs w:val="20"/>
                <w:rPrChange w:id="327" w:author="Jay" w:date="2017-10-22T20:12:00Z">
                  <w:rPr/>
                </w:rPrChange>
              </w:rPr>
              <w:t>techsummit-dms-lab</w:t>
            </w:r>
            <w:commentRangeEnd w:id="326"/>
            <w:r w:rsidR="0098773E" w:rsidRPr="00644161">
              <w:rPr>
                <w:rStyle w:val="CommentReference"/>
                <w:rFonts w:ascii="Calibri" w:hAnsi="Calibri"/>
                <w:sz w:val="20"/>
                <w:szCs w:val="20"/>
                <w:rPrChange w:id="328" w:author="Jay" w:date="2017-10-22T20:12:00Z">
                  <w:rPr>
                    <w:rStyle w:val="CommentReference"/>
                  </w:rPr>
                </w:rPrChange>
              </w:rPr>
              <w:commentReference w:id="326"/>
            </w:r>
          </w:p>
        </w:tc>
      </w:tr>
    </w:tbl>
    <w:p w14:paraId="1547D0C8" w14:textId="35247571" w:rsidR="00C56C71" w:rsidRPr="00CA52EF" w:rsidRDefault="009440E3" w:rsidP="00DC2477">
      <w:pPr>
        <w:pStyle w:val="ListParagraph"/>
        <w:numPr>
          <w:ilvl w:val="1"/>
          <w:numId w:val="34"/>
        </w:numPr>
        <w:rPr>
          <w:rFonts w:ascii="Calibri" w:hAnsi="Calibri"/>
          <w:rPrChange w:id="329" w:author="Jay" w:date="2017-10-22T19:45:00Z">
            <w:rPr/>
          </w:rPrChange>
        </w:rPr>
      </w:pPr>
      <w:r w:rsidRPr="00CA52EF">
        <w:rPr>
          <w:rFonts w:ascii="Calibri" w:hAnsi="Calibri"/>
          <w:rPrChange w:id="330" w:author="Jay" w:date="2017-10-22T19:45:00Z">
            <w:rPr/>
          </w:rPrChange>
        </w:rPr>
        <w:t xml:space="preserve">Click </w:t>
      </w:r>
      <w:r w:rsidR="009B0CD3" w:rsidRPr="00CA52EF">
        <w:rPr>
          <w:rFonts w:ascii="Calibri" w:hAnsi="Calibri"/>
          <w:rPrChange w:id="331" w:author="Jay" w:date="2017-10-22T19:45:00Z">
            <w:rPr/>
          </w:rPrChange>
        </w:rPr>
        <w:t>‘</w:t>
      </w:r>
      <w:r w:rsidRPr="00CA52EF">
        <w:rPr>
          <w:rFonts w:ascii="Calibri" w:hAnsi="Calibri"/>
          <w:b/>
          <w:rPrChange w:id="332" w:author="Jay" w:date="2017-10-22T19:45:00Z">
            <w:rPr>
              <w:b/>
            </w:rPr>
          </w:rPrChange>
        </w:rPr>
        <w:t>Next</w:t>
      </w:r>
      <w:r w:rsidR="009B0CD3" w:rsidRPr="00CA52EF">
        <w:rPr>
          <w:rFonts w:ascii="Calibri" w:hAnsi="Calibri"/>
          <w:rPrChange w:id="333" w:author="Jay" w:date="2017-10-22T19:45:00Z">
            <w:rPr/>
          </w:rPrChange>
        </w:rPr>
        <w:t>’</w:t>
      </w:r>
      <w:r w:rsidRPr="00CA52EF">
        <w:rPr>
          <w:rFonts w:ascii="Calibri" w:hAnsi="Calibri"/>
          <w:rPrChange w:id="334" w:author="Jay" w:date="2017-10-22T19:45:00Z">
            <w:rPr/>
          </w:rPrChange>
        </w:rPr>
        <w:t xml:space="preserve"> </w:t>
      </w:r>
    </w:p>
    <w:p w14:paraId="2FE441E3" w14:textId="7F21475E" w:rsidR="00990F3C" w:rsidRPr="00CA52EF" w:rsidRDefault="00990F3C" w:rsidP="0070303B">
      <w:pPr>
        <w:rPr>
          <w:rFonts w:ascii="Calibri" w:hAnsi="Calibri"/>
          <w:rPrChange w:id="335" w:author="Jay" w:date="2017-10-22T19:45:00Z">
            <w:rPr/>
          </w:rPrChange>
        </w:rPr>
      </w:pPr>
      <w:commentRangeStart w:id="336"/>
      <w:r w:rsidRPr="00CA52EF">
        <w:rPr>
          <w:rFonts w:ascii="Calibri" w:hAnsi="Calibri"/>
          <w:noProof/>
          <w:rPrChange w:id="337" w:author="Jay" w:date="2017-10-22T19:45:00Z">
            <w:rPr>
              <w:noProof/>
            </w:rPr>
          </w:rPrChange>
        </w:rPr>
        <w:lastRenderedPageBreak/>
        <w:drawing>
          <wp:inline distT="0" distB="0" distL="0" distR="0" wp14:anchorId="2C132EEC" wp14:editId="5DD23B24">
            <wp:extent cx="4630994" cy="3200400"/>
            <wp:effectExtent l="25400" t="2540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30994" cy="3200400"/>
                    </a:xfrm>
                    <a:prstGeom prst="rect">
                      <a:avLst/>
                    </a:prstGeom>
                    <a:ln>
                      <a:solidFill>
                        <a:schemeClr val="accent2"/>
                      </a:solidFill>
                    </a:ln>
                  </pic:spPr>
                </pic:pic>
              </a:graphicData>
            </a:graphic>
          </wp:inline>
        </w:drawing>
      </w:r>
      <w:commentRangeEnd w:id="336"/>
      <w:r w:rsidR="0098773E" w:rsidRPr="00CA52EF">
        <w:rPr>
          <w:rStyle w:val="CommentReference"/>
          <w:rFonts w:ascii="Calibri" w:hAnsi="Calibri"/>
          <w:rPrChange w:id="338" w:author="Jay" w:date="2017-10-22T19:45:00Z">
            <w:rPr>
              <w:rStyle w:val="CommentReference"/>
            </w:rPr>
          </w:rPrChange>
        </w:rPr>
        <w:commentReference w:id="336"/>
      </w:r>
    </w:p>
    <w:p w14:paraId="59856FFE" w14:textId="6D812166" w:rsidR="00AA0ABF" w:rsidRPr="00CA52EF" w:rsidRDefault="006E2963" w:rsidP="001F77B4">
      <w:pPr>
        <w:pStyle w:val="ListParagraph"/>
        <w:numPr>
          <w:ilvl w:val="0"/>
          <w:numId w:val="34"/>
        </w:numPr>
        <w:rPr>
          <w:rFonts w:ascii="Calibri" w:hAnsi="Calibri"/>
          <w:rPrChange w:id="339" w:author="Jay" w:date="2017-10-22T19:45:00Z">
            <w:rPr/>
          </w:rPrChange>
        </w:rPr>
      </w:pPr>
      <w:r w:rsidRPr="00CA52EF">
        <w:rPr>
          <w:rFonts w:ascii="Calibri" w:hAnsi="Calibri"/>
          <w:rPrChange w:id="340" w:author="Jay" w:date="2017-10-22T19:45:00Z">
            <w:rPr/>
          </w:rPrChange>
        </w:rPr>
        <w:t>Review and Click Create</w:t>
      </w:r>
    </w:p>
    <w:p w14:paraId="2624D160" w14:textId="5C31C268" w:rsidR="006E2963" w:rsidRPr="00CA52EF" w:rsidRDefault="006E2963" w:rsidP="006E2963">
      <w:pPr>
        <w:rPr>
          <w:rFonts w:ascii="Calibri" w:hAnsi="Calibri"/>
          <w:rPrChange w:id="341" w:author="Jay" w:date="2017-10-22T19:45:00Z">
            <w:rPr/>
          </w:rPrChange>
        </w:rPr>
      </w:pPr>
      <w:r w:rsidRPr="00CA52EF">
        <w:rPr>
          <w:rFonts w:ascii="Calibri" w:hAnsi="Calibri"/>
          <w:noProof/>
          <w:rPrChange w:id="342" w:author="Jay" w:date="2017-10-22T19:45:00Z">
            <w:rPr>
              <w:noProof/>
            </w:rPr>
          </w:rPrChange>
        </w:rPr>
        <w:drawing>
          <wp:inline distT="0" distB="0" distL="0" distR="0" wp14:anchorId="7BFBFE39" wp14:editId="4317230C">
            <wp:extent cx="2974222" cy="3200400"/>
            <wp:effectExtent l="25400" t="25400" r="2349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2974222" cy="3200400"/>
                    </a:xfrm>
                    <a:prstGeom prst="rect">
                      <a:avLst/>
                    </a:prstGeom>
                    <a:ln>
                      <a:solidFill>
                        <a:schemeClr val="accent2"/>
                      </a:solidFill>
                    </a:ln>
                  </pic:spPr>
                </pic:pic>
              </a:graphicData>
            </a:graphic>
          </wp:inline>
        </w:drawing>
      </w:r>
    </w:p>
    <w:p w14:paraId="0EACAC74" w14:textId="2B44B010" w:rsidR="00A03064" w:rsidRPr="00CA52EF" w:rsidRDefault="00AA3A96">
      <w:pPr>
        <w:pStyle w:val="ListParagraph"/>
        <w:numPr>
          <w:ilvl w:val="0"/>
          <w:numId w:val="34"/>
        </w:numPr>
        <w:rPr>
          <w:rFonts w:ascii="Calibri" w:hAnsi="Calibri"/>
          <w:rPrChange w:id="343" w:author="Jay" w:date="2017-10-22T19:45:00Z">
            <w:rPr/>
          </w:rPrChange>
        </w:rPr>
        <w:pPrChange w:id="344" w:author="Jay" w:date="2017-10-22T17:05:00Z">
          <w:pPr/>
        </w:pPrChange>
      </w:pPr>
      <w:ins w:id="345" w:author="Jay" w:date="2017-10-22T17:06:00Z">
        <w:r w:rsidRPr="00CA52EF">
          <w:rPr>
            <w:rFonts w:ascii="Calibri" w:hAnsi="Calibri"/>
            <w:rPrChange w:id="346" w:author="Jay" w:date="2017-10-22T19:45:00Z">
              <w:rPr/>
            </w:rPrChange>
          </w:rPr>
          <w:t xml:space="preserve">Confirm that you have one Oracle RDS instance and </w:t>
        </w:r>
      </w:ins>
      <w:ins w:id="347" w:author="Jay" w:date="2017-10-22T17:07:00Z">
        <w:r w:rsidRPr="00CA52EF">
          <w:rPr>
            <w:rFonts w:ascii="Calibri" w:hAnsi="Calibri"/>
            <w:rPrChange w:id="348" w:author="Jay" w:date="2017-10-22T19:45:00Z">
              <w:rPr/>
            </w:rPrChange>
          </w:rPr>
          <w:t xml:space="preserve">PostgreSQL RDS instance in the Tokyo region. You need RDS instance Endpoints information in </w:t>
        </w:r>
      </w:ins>
      <w:ins w:id="349" w:author="Jay" w:date="2017-10-22T17:08:00Z">
        <w:r w:rsidRPr="00CA52EF">
          <w:rPr>
            <w:rFonts w:ascii="Calibri" w:hAnsi="Calibri"/>
            <w:rPrChange w:id="350" w:author="Jay" w:date="2017-10-22T19:45:00Z">
              <w:rPr/>
            </w:rPrChange>
          </w:rPr>
          <w:t xml:space="preserve">the next AWS SCT project set up stage. </w:t>
        </w:r>
      </w:ins>
      <w:r w:rsidR="00A03064" w:rsidRPr="00CA52EF">
        <w:rPr>
          <w:rFonts w:ascii="Calibri" w:hAnsi="Calibri"/>
          <w:rPrChange w:id="351" w:author="Jay" w:date="2017-10-22T19:45:00Z">
            <w:rPr/>
          </w:rPrChange>
        </w:rPr>
        <w:br w:type="page"/>
      </w:r>
    </w:p>
    <w:p w14:paraId="739D6450" w14:textId="77777777" w:rsidR="00F323CB" w:rsidRPr="00CA52EF" w:rsidRDefault="00F323CB">
      <w:pPr>
        <w:rPr>
          <w:rFonts w:ascii="Calibri" w:hAnsi="Calibri"/>
          <w:smallCaps/>
          <w:sz w:val="48"/>
          <w:szCs w:val="48"/>
          <w:rPrChange w:id="352" w:author="Jay" w:date="2017-10-22T19:45:00Z">
            <w:rPr>
              <w:smallCaps/>
              <w:sz w:val="48"/>
              <w:szCs w:val="48"/>
            </w:rPr>
          </w:rPrChange>
        </w:rPr>
      </w:pPr>
    </w:p>
    <w:p w14:paraId="16AC18DB" w14:textId="634FFD13" w:rsidR="00AD42AC" w:rsidRPr="00CA52EF" w:rsidRDefault="00AD42AC" w:rsidP="00F323CB">
      <w:pPr>
        <w:pStyle w:val="Title"/>
        <w:rPr>
          <w:rFonts w:ascii="Calibri" w:hAnsi="Calibri"/>
          <w:rPrChange w:id="353" w:author="Jay" w:date="2017-10-22T19:45:00Z">
            <w:rPr/>
          </w:rPrChange>
        </w:rPr>
      </w:pPr>
      <w:r w:rsidRPr="00CA52EF">
        <w:rPr>
          <w:rFonts w:ascii="Calibri" w:hAnsi="Calibri"/>
          <w:rPrChange w:id="354" w:author="Jay" w:date="2017-10-22T19:45:00Z">
            <w:rPr/>
          </w:rPrChange>
        </w:rPr>
        <w:t>AWS Schema Conversion Tool</w:t>
      </w:r>
    </w:p>
    <w:p w14:paraId="0DEB2884" w14:textId="7BE47C9B" w:rsidR="006E2963" w:rsidRPr="00CA52EF" w:rsidRDefault="000D43BC" w:rsidP="00A03064">
      <w:pPr>
        <w:pStyle w:val="Heading1"/>
        <w:rPr>
          <w:rFonts w:ascii="Calibri" w:hAnsi="Calibri"/>
          <w:rPrChange w:id="355" w:author="Jay" w:date="2017-10-22T19:45:00Z">
            <w:rPr/>
          </w:rPrChange>
        </w:rPr>
      </w:pPr>
      <w:r w:rsidRPr="00CA52EF">
        <w:rPr>
          <w:rFonts w:ascii="Calibri" w:hAnsi="Calibri"/>
          <w:rPrChange w:id="356" w:author="Jay" w:date="2017-10-22T19:45:00Z">
            <w:rPr/>
          </w:rPrChange>
        </w:rPr>
        <w:t xml:space="preserve">Install </w:t>
      </w:r>
      <w:r w:rsidR="00DF5581" w:rsidRPr="00CA52EF">
        <w:rPr>
          <w:rFonts w:ascii="Calibri" w:hAnsi="Calibri"/>
          <w:rPrChange w:id="357" w:author="Jay" w:date="2017-10-22T19:45:00Z">
            <w:rPr/>
          </w:rPrChange>
        </w:rPr>
        <w:t xml:space="preserve">AWS </w:t>
      </w:r>
      <w:r w:rsidRPr="00CA52EF">
        <w:rPr>
          <w:rFonts w:ascii="Calibri" w:hAnsi="Calibri"/>
          <w:rPrChange w:id="358" w:author="Jay" w:date="2017-10-22T19:45:00Z">
            <w:rPr/>
          </w:rPrChange>
        </w:rPr>
        <w:t>Schema Conversion Tool</w:t>
      </w:r>
      <w:r w:rsidR="00847C6F" w:rsidRPr="00CA52EF">
        <w:rPr>
          <w:rFonts w:ascii="Calibri" w:hAnsi="Calibri"/>
          <w:rPrChange w:id="359" w:author="Jay" w:date="2017-10-22T19:45:00Z">
            <w:rPr/>
          </w:rPrChange>
        </w:rPr>
        <w:t xml:space="preserve"> (on your laptop)</w:t>
      </w:r>
    </w:p>
    <w:p w14:paraId="59910A14" w14:textId="732AC788" w:rsidR="006E2963" w:rsidRPr="00CA52EF" w:rsidRDefault="00C77AE8" w:rsidP="001F77B4">
      <w:pPr>
        <w:pStyle w:val="ListParagraph"/>
        <w:numPr>
          <w:ilvl w:val="0"/>
          <w:numId w:val="34"/>
        </w:numPr>
        <w:rPr>
          <w:rFonts w:ascii="Calibri" w:hAnsi="Calibri"/>
          <w:rPrChange w:id="360" w:author="Jay" w:date="2017-10-22T19:45:00Z">
            <w:rPr/>
          </w:rPrChange>
        </w:rPr>
      </w:pPr>
      <w:r w:rsidRPr="00CA52EF">
        <w:rPr>
          <w:rFonts w:ascii="Calibri" w:hAnsi="Calibri"/>
          <w:rPrChange w:id="361" w:author="Jay" w:date="2017-10-22T19:45:00Z">
            <w:rPr/>
          </w:rPrChange>
        </w:rPr>
        <w:t>Download</w:t>
      </w:r>
      <w:r w:rsidR="00BE1820" w:rsidRPr="00CA52EF">
        <w:rPr>
          <w:rFonts w:ascii="Calibri" w:hAnsi="Calibri"/>
          <w:rPrChange w:id="362" w:author="Jay" w:date="2017-10-22T19:45:00Z">
            <w:rPr/>
          </w:rPrChange>
        </w:rPr>
        <w:t xml:space="preserve"> the latest version of AWS Schema </w:t>
      </w:r>
      <w:r w:rsidR="00601279" w:rsidRPr="00CA52EF">
        <w:rPr>
          <w:rFonts w:ascii="Calibri" w:hAnsi="Calibri"/>
          <w:rPrChange w:id="363" w:author="Jay" w:date="2017-10-22T19:45:00Z">
            <w:rPr/>
          </w:rPrChange>
        </w:rPr>
        <w:t>Conversion</w:t>
      </w:r>
      <w:r w:rsidR="00BE1820" w:rsidRPr="00CA52EF">
        <w:rPr>
          <w:rFonts w:ascii="Calibri" w:hAnsi="Calibri"/>
          <w:rPrChange w:id="364" w:author="Jay" w:date="2017-10-22T19:45:00Z">
            <w:rPr/>
          </w:rPrChange>
        </w:rPr>
        <w:t xml:space="preserve"> Tool (SCT) from this link </w:t>
      </w:r>
      <w:r w:rsidR="00894835" w:rsidRPr="00CA52EF">
        <w:rPr>
          <w:rFonts w:ascii="Calibri" w:hAnsi="Calibri"/>
          <w:rPrChange w:id="365" w:author="Jay" w:date="2017-10-22T19:45:00Z">
            <w:rPr>
              <w:rStyle w:val="Hyperlink"/>
            </w:rPr>
          </w:rPrChange>
        </w:rPr>
        <w:fldChar w:fldCharType="begin"/>
      </w:r>
      <w:r w:rsidR="00894835" w:rsidRPr="00CA52EF">
        <w:rPr>
          <w:rFonts w:ascii="Calibri" w:hAnsi="Calibri"/>
          <w:rPrChange w:id="366" w:author="Jay" w:date="2017-10-22T19:45:00Z">
            <w:rPr/>
          </w:rPrChange>
        </w:rPr>
        <w:instrText xml:space="preserve"> HYPERLINK "http://docs.aws.amazon.com/SchemaConversionTool/latest/userguide/CHAP_SchemaConversionTool.Installing.html" </w:instrText>
      </w:r>
      <w:r w:rsidR="00894835" w:rsidRPr="00CA52EF">
        <w:rPr>
          <w:rFonts w:ascii="Calibri" w:hAnsi="Calibri"/>
          <w:rPrChange w:id="367" w:author="Jay" w:date="2017-10-22T19:45:00Z">
            <w:rPr>
              <w:rStyle w:val="Hyperlink"/>
            </w:rPr>
          </w:rPrChange>
        </w:rPr>
        <w:fldChar w:fldCharType="separate"/>
      </w:r>
      <w:r w:rsidR="0051670A" w:rsidRPr="00CA52EF">
        <w:rPr>
          <w:rStyle w:val="Hyperlink"/>
          <w:rFonts w:ascii="Calibri" w:hAnsi="Calibri"/>
          <w:rPrChange w:id="368" w:author="Jay" w:date="2017-10-22T19:45:00Z">
            <w:rPr>
              <w:rStyle w:val="Hyperlink"/>
            </w:rPr>
          </w:rPrChange>
        </w:rPr>
        <w:t>http://docs.aws.amazon.com/SchemaConversionTool/latest/userguide/CHAP_SchemaConversionTool.Installing.html</w:t>
      </w:r>
      <w:r w:rsidR="00894835" w:rsidRPr="00CA52EF">
        <w:rPr>
          <w:rStyle w:val="Hyperlink"/>
          <w:rFonts w:ascii="Calibri" w:hAnsi="Calibri"/>
          <w:rPrChange w:id="369" w:author="Jay" w:date="2017-10-22T19:45:00Z">
            <w:rPr>
              <w:rStyle w:val="Hyperlink"/>
            </w:rPr>
          </w:rPrChange>
        </w:rPr>
        <w:fldChar w:fldCharType="end"/>
      </w:r>
      <w:r w:rsidR="0051670A" w:rsidRPr="00CA52EF">
        <w:rPr>
          <w:rFonts w:ascii="Calibri" w:hAnsi="Calibri"/>
          <w:rPrChange w:id="370" w:author="Jay" w:date="2017-10-22T19:45:00Z">
            <w:rPr/>
          </w:rPrChange>
        </w:rPr>
        <w:t xml:space="preserve"> </w:t>
      </w:r>
    </w:p>
    <w:p w14:paraId="46C7B418" w14:textId="4D0AEE3B" w:rsidR="0036302C" w:rsidRPr="00CA52EF" w:rsidRDefault="00C77AE8" w:rsidP="0036302C">
      <w:pPr>
        <w:pStyle w:val="ListParagraph"/>
        <w:numPr>
          <w:ilvl w:val="0"/>
          <w:numId w:val="34"/>
        </w:numPr>
        <w:rPr>
          <w:rFonts w:ascii="Calibri" w:hAnsi="Calibri"/>
          <w:rPrChange w:id="371" w:author="Jay" w:date="2017-10-22T19:45:00Z">
            <w:rPr/>
          </w:rPrChange>
        </w:rPr>
      </w:pPr>
      <w:r w:rsidRPr="00CA52EF">
        <w:rPr>
          <w:rFonts w:ascii="Calibri" w:hAnsi="Calibri"/>
          <w:rPrChange w:id="372" w:author="Jay" w:date="2017-10-22T19:45:00Z">
            <w:rPr/>
          </w:rPrChange>
        </w:rPr>
        <w:t xml:space="preserve">If you already have SCT installed, </w:t>
      </w:r>
      <w:ins w:id="373" w:author="Jay" w:date="2017-10-22T16:41:00Z">
        <w:r w:rsidR="0036302C" w:rsidRPr="00CA52EF">
          <w:rPr>
            <w:rFonts w:ascii="Calibri" w:hAnsi="Calibri"/>
            <w:rPrChange w:id="374" w:author="Jay" w:date="2017-10-22T19:45:00Z">
              <w:rPr/>
            </w:rPrChange>
          </w:rPr>
          <w:t xml:space="preserve">update or </w:t>
        </w:r>
      </w:ins>
      <w:r w:rsidR="003B46D1" w:rsidRPr="00CA52EF">
        <w:rPr>
          <w:rFonts w:ascii="Calibri" w:hAnsi="Calibri"/>
          <w:rPrChange w:id="375" w:author="Jay" w:date="2017-10-22T19:45:00Z">
            <w:rPr/>
          </w:rPrChange>
        </w:rPr>
        <w:t>download the latest version &amp; install it</w:t>
      </w:r>
      <w:ins w:id="376" w:author="Jay" w:date="2017-10-22T16:42:00Z">
        <w:r w:rsidR="0036302C" w:rsidRPr="00CA52EF">
          <w:rPr>
            <w:rFonts w:ascii="Calibri" w:hAnsi="Calibri"/>
            <w:rPrChange w:id="377" w:author="Jay" w:date="2017-10-22T19:45:00Z">
              <w:rPr/>
            </w:rPrChange>
          </w:rPr>
          <w:t xml:space="preserve">. To check whether new version of AWS SCT is available, choose </w:t>
        </w:r>
        <w:r w:rsidR="0036302C" w:rsidRPr="00CA52EF">
          <w:rPr>
            <w:rFonts w:ascii="Calibri" w:hAnsi="Calibri"/>
            <w:b/>
            <w:rPrChange w:id="378" w:author="Jay" w:date="2017-10-22T19:45:00Z">
              <w:rPr/>
            </w:rPrChange>
          </w:rPr>
          <w:t>Help</w:t>
        </w:r>
        <w:r w:rsidR="0036302C" w:rsidRPr="00CA52EF">
          <w:rPr>
            <w:rFonts w:ascii="Calibri" w:hAnsi="Calibri"/>
            <w:rPrChange w:id="379" w:author="Jay" w:date="2017-10-22T19:45:00Z">
              <w:rPr/>
            </w:rPrChange>
          </w:rPr>
          <w:t xml:space="preserve">, and then choose </w:t>
        </w:r>
        <w:r w:rsidR="0036302C" w:rsidRPr="00CA52EF">
          <w:rPr>
            <w:rFonts w:ascii="Calibri" w:hAnsi="Calibri"/>
            <w:b/>
            <w:rPrChange w:id="380" w:author="Jay" w:date="2017-10-22T19:45:00Z">
              <w:rPr/>
            </w:rPrChange>
          </w:rPr>
          <w:t>Check for Updates</w:t>
        </w:r>
        <w:r w:rsidR="0036302C" w:rsidRPr="00CA52EF">
          <w:rPr>
            <w:rFonts w:ascii="Calibri" w:hAnsi="Calibri"/>
            <w:rPrChange w:id="381" w:author="Jay" w:date="2017-10-22T19:45:00Z">
              <w:rPr/>
            </w:rPrChange>
          </w:rPr>
          <w:t>. If there is a newer version of AWS SCT available, you are prompted to download and install the newer version.</w:t>
        </w:r>
      </w:ins>
    </w:p>
    <w:p w14:paraId="1AAE83C5" w14:textId="77777777" w:rsidR="00206C13" w:rsidRPr="00CA52EF" w:rsidRDefault="00206C13" w:rsidP="001A3A43">
      <w:pPr>
        <w:pStyle w:val="ListParagraph"/>
        <w:numPr>
          <w:ilvl w:val="0"/>
          <w:numId w:val="34"/>
        </w:numPr>
        <w:rPr>
          <w:rFonts w:ascii="Calibri" w:hAnsi="Calibri"/>
          <w:rPrChange w:id="382" w:author="Jay" w:date="2017-10-22T19:45:00Z">
            <w:rPr/>
          </w:rPrChange>
        </w:rPr>
      </w:pPr>
      <w:r w:rsidRPr="00CA52EF">
        <w:rPr>
          <w:rFonts w:ascii="Calibri" w:hAnsi="Calibri"/>
          <w:rPrChange w:id="383" w:author="Jay" w:date="2017-10-22T19:45:00Z">
            <w:rPr/>
          </w:rPrChange>
        </w:rPr>
        <w:t>JDBC Drivers</w:t>
      </w:r>
    </w:p>
    <w:p w14:paraId="3806B02F" w14:textId="3401E7F2" w:rsidR="001A3A43" w:rsidRPr="00CA52EF" w:rsidRDefault="001A3A43" w:rsidP="00206C13">
      <w:pPr>
        <w:pStyle w:val="ListParagraph"/>
        <w:numPr>
          <w:ilvl w:val="1"/>
          <w:numId w:val="34"/>
        </w:numPr>
        <w:rPr>
          <w:rFonts w:ascii="Calibri" w:hAnsi="Calibri"/>
          <w:rPrChange w:id="384" w:author="Jay" w:date="2017-10-22T19:45:00Z">
            <w:rPr/>
          </w:rPrChange>
        </w:rPr>
      </w:pPr>
      <w:commentRangeStart w:id="385"/>
      <w:r w:rsidRPr="00CA52EF">
        <w:rPr>
          <w:rFonts w:ascii="Calibri" w:hAnsi="Calibri"/>
          <w:rPrChange w:id="386" w:author="Jay" w:date="2017-10-22T19:45:00Z">
            <w:rPr/>
          </w:rPrChange>
        </w:rPr>
        <w:t xml:space="preserve">For connecting to our source (Oracle) vs target (PostgreSQL) you will need the respective </w:t>
      </w:r>
      <w:r w:rsidR="00590D01" w:rsidRPr="00CA52EF">
        <w:rPr>
          <w:rFonts w:ascii="Calibri" w:hAnsi="Calibri"/>
          <w:rPrChange w:id="387" w:author="Jay" w:date="2017-10-22T19:45:00Z">
            <w:rPr/>
          </w:rPrChange>
        </w:rPr>
        <w:t xml:space="preserve">JDBC </w:t>
      </w:r>
      <w:r w:rsidR="00206C13" w:rsidRPr="00CA52EF">
        <w:rPr>
          <w:rFonts w:ascii="Calibri" w:hAnsi="Calibri"/>
          <w:rPrChange w:id="388" w:author="Jay" w:date="2017-10-22T19:45:00Z">
            <w:rPr/>
          </w:rPrChange>
        </w:rPr>
        <w:t>drivers</w:t>
      </w:r>
      <w:commentRangeEnd w:id="385"/>
      <w:r w:rsidR="0036302C" w:rsidRPr="00CA52EF">
        <w:rPr>
          <w:rStyle w:val="CommentReference"/>
          <w:rFonts w:ascii="Calibri" w:hAnsi="Calibri"/>
          <w:rPrChange w:id="389" w:author="Jay" w:date="2017-10-22T19:45:00Z">
            <w:rPr>
              <w:rStyle w:val="CommentReference"/>
            </w:rPr>
          </w:rPrChange>
        </w:rPr>
        <w:commentReference w:id="385"/>
      </w:r>
    </w:p>
    <w:p w14:paraId="1122FD33" w14:textId="4BAED86B" w:rsidR="001A3A43" w:rsidRPr="00CA52EF" w:rsidRDefault="00E6344E" w:rsidP="00070B1D">
      <w:pPr>
        <w:pStyle w:val="ListParagraph"/>
        <w:numPr>
          <w:ilvl w:val="2"/>
          <w:numId w:val="34"/>
        </w:numPr>
        <w:rPr>
          <w:rFonts w:ascii="Calibri" w:hAnsi="Calibri"/>
          <w:rPrChange w:id="390" w:author="Jay" w:date="2017-10-22T19:45:00Z">
            <w:rPr/>
          </w:rPrChange>
        </w:rPr>
      </w:pPr>
      <w:r w:rsidRPr="00CA52EF">
        <w:rPr>
          <w:rFonts w:ascii="Calibri" w:hAnsi="Calibri"/>
          <w:sz w:val="22"/>
          <w:rPrChange w:id="391" w:author="Jay" w:date="2017-10-22T19:45:00Z">
            <w:rPr>
              <w:sz w:val="22"/>
            </w:rPr>
          </w:rPrChange>
        </w:rPr>
        <w:t>Oracle JDBC</w:t>
      </w:r>
      <w:r w:rsidRPr="00CA52EF">
        <w:rPr>
          <w:rFonts w:ascii="Calibri" w:hAnsi="Calibri"/>
          <w:spacing w:val="-15"/>
          <w:sz w:val="22"/>
          <w:rPrChange w:id="392" w:author="Jay" w:date="2017-10-22T19:45:00Z">
            <w:rPr>
              <w:spacing w:val="-15"/>
              <w:sz w:val="22"/>
            </w:rPr>
          </w:rPrChange>
        </w:rPr>
        <w:t xml:space="preserve"> </w:t>
      </w:r>
      <w:r w:rsidRPr="00CA52EF">
        <w:rPr>
          <w:rFonts w:ascii="Calibri" w:hAnsi="Calibri"/>
          <w:sz w:val="22"/>
          <w:rPrChange w:id="393" w:author="Jay" w:date="2017-10-22T19:45:00Z">
            <w:rPr>
              <w:sz w:val="22"/>
            </w:rPr>
          </w:rPrChange>
        </w:rPr>
        <w:t>driver</w:t>
      </w:r>
      <w:r w:rsidRPr="00CA52EF">
        <w:rPr>
          <w:rFonts w:ascii="Calibri" w:hAnsi="Calibri"/>
          <w:rPrChange w:id="394" w:author="Jay" w:date="2017-10-22T19:45:00Z">
            <w:rPr/>
          </w:rPrChange>
        </w:rPr>
        <w:t xml:space="preserve">: </w:t>
      </w:r>
      <w:r w:rsidR="001A3A43" w:rsidRPr="00CA52EF">
        <w:rPr>
          <w:rFonts w:ascii="Calibri" w:hAnsi="Calibri"/>
          <w:color w:val="0462C1"/>
          <w:sz w:val="22"/>
          <w:u w:val="single" w:color="0462C1"/>
          <w:rPrChange w:id="395" w:author="Jay" w:date="2017-10-22T19:45:00Z">
            <w:rPr>
              <w:color w:val="0462C1"/>
              <w:sz w:val="22"/>
              <w:u w:val="single" w:color="0462C1"/>
            </w:rPr>
          </w:rPrChange>
        </w:rPr>
        <w:t xml:space="preserve">http://bit.ly/2phVpPk </w:t>
      </w:r>
      <w:del w:id="396" w:author="Jay" w:date="2017-10-22T16:44:00Z">
        <w:r w:rsidR="001A3A43" w:rsidRPr="00CA52EF" w:rsidDel="0036302C">
          <w:rPr>
            <w:rFonts w:ascii="Calibri" w:hAnsi="Calibri"/>
            <w:sz w:val="22"/>
            <w:rPrChange w:id="397" w:author="Jay" w:date="2017-10-22T19:45:00Z">
              <w:rPr>
                <w:sz w:val="22"/>
              </w:rPr>
            </w:rPrChange>
          </w:rPr>
          <w:delText>-&gt;</w:delText>
        </w:r>
      </w:del>
      <w:r w:rsidR="001A3A43" w:rsidRPr="00CA52EF">
        <w:rPr>
          <w:rFonts w:ascii="Calibri" w:hAnsi="Calibri"/>
          <w:sz w:val="22"/>
          <w:rPrChange w:id="398" w:author="Jay" w:date="2017-10-22T19:45:00Z">
            <w:rPr>
              <w:sz w:val="22"/>
            </w:rPr>
          </w:rPrChange>
        </w:rPr>
        <w:t xml:space="preserve"> </w:t>
      </w:r>
    </w:p>
    <w:p w14:paraId="1FB9FB61" w14:textId="6B58C29A" w:rsidR="001A3A43" w:rsidRPr="00CA52EF" w:rsidRDefault="00E6344E" w:rsidP="00070B1D">
      <w:pPr>
        <w:pStyle w:val="ListParagraph"/>
        <w:numPr>
          <w:ilvl w:val="2"/>
          <w:numId w:val="34"/>
        </w:numPr>
        <w:rPr>
          <w:rFonts w:ascii="Calibri" w:hAnsi="Calibri"/>
          <w:rPrChange w:id="399" w:author="Jay" w:date="2017-10-22T19:45:00Z">
            <w:rPr/>
          </w:rPrChange>
        </w:rPr>
      </w:pPr>
      <w:r w:rsidRPr="00CA52EF">
        <w:rPr>
          <w:rFonts w:ascii="Calibri" w:hAnsi="Calibri"/>
          <w:rPrChange w:id="400" w:author="Jay" w:date="2017-10-22T19:45:00Z">
            <w:rPr/>
          </w:rPrChange>
        </w:rPr>
        <w:t xml:space="preserve">PostgreSQL JDBC </w:t>
      </w:r>
      <w:r w:rsidR="007F3584" w:rsidRPr="00CA52EF">
        <w:rPr>
          <w:rFonts w:ascii="Calibri" w:hAnsi="Calibri"/>
          <w:rPrChange w:id="401" w:author="Jay" w:date="2017-10-22T19:45:00Z">
            <w:rPr/>
          </w:rPrChange>
        </w:rPr>
        <w:t>driver:</w:t>
      </w:r>
      <w:r w:rsidRPr="00CA52EF">
        <w:rPr>
          <w:rFonts w:ascii="Calibri" w:hAnsi="Calibri"/>
          <w:rPrChange w:id="402" w:author="Jay" w:date="2017-10-22T19:45:00Z">
            <w:rPr/>
          </w:rPrChange>
        </w:rPr>
        <w:t xml:space="preserve"> </w:t>
      </w:r>
      <w:r w:rsidR="001A3A43" w:rsidRPr="00CA52EF">
        <w:rPr>
          <w:rFonts w:ascii="Calibri" w:hAnsi="Calibri"/>
          <w:color w:val="0462C1"/>
          <w:u w:val="single" w:color="0462C1"/>
          <w:rPrChange w:id="403" w:author="Jay" w:date="2017-10-22T19:45:00Z">
            <w:rPr>
              <w:color w:val="0462C1"/>
              <w:u w:val="single" w:color="0462C1"/>
            </w:rPr>
          </w:rPrChange>
        </w:rPr>
        <w:t xml:space="preserve">http://bit.ly/2pt04ZT </w:t>
      </w:r>
      <w:del w:id="404" w:author="Jay" w:date="2017-10-22T16:44:00Z">
        <w:r w:rsidR="001A3A43" w:rsidRPr="00CA52EF" w:rsidDel="0036302C">
          <w:rPr>
            <w:rFonts w:ascii="Calibri" w:hAnsi="Calibri"/>
            <w:rPrChange w:id="405" w:author="Jay" w:date="2017-10-22T19:45:00Z">
              <w:rPr/>
            </w:rPrChange>
          </w:rPr>
          <w:delText xml:space="preserve">-&gt; </w:delText>
        </w:r>
      </w:del>
    </w:p>
    <w:p w14:paraId="50677D84" w14:textId="24A0B11F" w:rsidR="00935800" w:rsidRPr="00CA52EF" w:rsidRDefault="007A1DAB" w:rsidP="00935800">
      <w:pPr>
        <w:pStyle w:val="ListParagraph"/>
        <w:numPr>
          <w:ilvl w:val="0"/>
          <w:numId w:val="34"/>
        </w:numPr>
        <w:rPr>
          <w:rFonts w:ascii="Calibri" w:hAnsi="Calibri"/>
          <w:rPrChange w:id="406" w:author="Jay" w:date="2017-10-22T19:45:00Z">
            <w:rPr/>
          </w:rPrChange>
        </w:rPr>
      </w:pPr>
      <w:r w:rsidRPr="00CA52EF">
        <w:rPr>
          <w:rFonts w:ascii="Calibri" w:hAnsi="Calibri"/>
          <w:rPrChange w:id="407" w:author="Jay" w:date="2017-10-22T19:45:00Z">
            <w:rPr/>
          </w:rPrChange>
        </w:rPr>
        <w:t>Configure SCT with drivers</w:t>
      </w:r>
      <w:ins w:id="408" w:author="Jay" w:date="2017-10-22T16:48:00Z">
        <w:r w:rsidR="00935800" w:rsidRPr="00CA52EF">
          <w:rPr>
            <w:rFonts w:ascii="Calibri" w:hAnsi="Calibri"/>
            <w:rPrChange w:id="409" w:author="Jay" w:date="2017-10-22T19:45:00Z">
              <w:rPr/>
            </w:rPrChange>
          </w:rPr>
          <w:t>: After you have downloaded and installed the required JDBC drivers, you can set the location of the drivers globally in the AWS SCT settings. If you don't set the location of the drivers globally, the application asks you for the location of the drivers when you connect to a database.</w:t>
        </w:r>
      </w:ins>
    </w:p>
    <w:p w14:paraId="2B7B0BE8" w14:textId="2DC76714" w:rsidR="007A1DAB" w:rsidRPr="00CA52EF" w:rsidRDefault="004200D8" w:rsidP="007A1DAB">
      <w:pPr>
        <w:pStyle w:val="ListParagraph"/>
        <w:numPr>
          <w:ilvl w:val="1"/>
          <w:numId w:val="34"/>
        </w:numPr>
        <w:rPr>
          <w:rFonts w:ascii="Calibri" w:hAnsi="Calibri"/>
          <w:rPrChange w:id="410" w:author="Jay" w:date="2017-10-22T19:45:00Z">
            <w:rPr/>
          </w:rPrChange>
        </w:rPr>
      </w:pPr>
      <w:r w:rsidRPr="00CA52EF">
        <w:rPr>
          <w:rFonts w:ascii="Calibri" w:hAnsi="Calibri"/>
          <w:rPrChange w:id="411" w:author="Jay" w:date="2017-10-22T19:45:00Z">
            <w:rPr/>
          </w:rPrChange>
        </w:rPr>
        <w:t xml:space="preserve">Click on </w:t>
      </w:r>
      <w:r w:rsidRPr="00CA52EF">
        <w:rPr>
          <w:rFonts w:ascii="Calibri" w:hAnsi="Calibri"/>
          <w:b/>
          <w:rPrChange w:id="412" w:author="Jay" w:date="2017-10-22T19:45:00Z">
            <w:rPr>
              <w:b/>
            </w:rPr>
          </w:rPrChange>
        </w:rPr>
        <w:t>Settings</w:t>
      </w:r>
      <w:r w:rsidRPr="00CA52EF">
        <w:rPr>
          <w:rFonts w:ascii="Calibri" w:hAnsi="Calibri"/>
          <w:rPrChange w:id="413" w:author="Jay" w:date="2017-10-22T19:45:00Z">
            <w:rPr/>
          </w:rPrChange>
        </w:rPr>
        <w:t xml:space="preserve"> &gt; </w:t>
      </w:r>
      <w:r w:rsidRPr="00CA52EF">
        <w:rPr>
          <w:rFonts w:ascii="Calibri" w:hAnsi="Calibri"/>
          <w:b/>
          <w:rPrChange w:id="414" w:author="Jay" w:date="2017-10-22T19:45:00Z">
            <w:rPr>
              <w:b/>
            </w:rPr>
          </w:rPrChange>
        </w:rPr>
        <w:t>Global Settings</w:t>
      </w:r>
    </w:p>
    <w:p w14:paraId="49D708A8" w14:textId="06B430ED" w:rsidR="004200D8" w:rsidRPr="00CA52EF" w:rsidRDefault="004200D8" w:rsidP="004200D8">
      <w:pPr>
        <w:rPr>
          <w:rFonts w:ascii="Calibri" w:hAnsi="Calibri"/>
          <w:rPrChange w:id="415" w:author="Jay" w:date="2017-10-22T19:45:00Z">
            <w:rPr/>
          </w:rPrChange>
        </w:rPr>
      </w:pPr>
      <w:r w:rsidRPr="00CA52EF">
        <w:rPr>
          <w:rFonts w:ascii="Calibri" w:hAnsi="Calibri"/>
          <w:noProof/>
          <w:rPrChange w:id="416" w:author="Jay" w:date="2017-10-22T19:45:00Z">
            <w:rPr>
              <w:noProof/>
            </w:rPr>
          </w:rPrChange>
        </w:rPr>
        <w:drawing>
          <wp:inline distT="0" distB="0" distL="0" distR="0" wp14:anchorId="49C5AFE4" wp14:editId="171FDB52">
            <wp:extent cx="5555806" cy="3200400"/>
            <wp:effectExtent l="25400" t="25400" r="3238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555806" cy="3200400"/>
                    </a:xfrm>
                    <a:prstGeom prst="rect">
                      <a:avLst/>
                    </a:prstGeom>
                    <a:ln>
                      <a:solidFill>
                        <a:schemeClr val="accent2"/>
                      </a:solidFill>
                    </a:ln>
                  </pic:spPr>
                </pic:pic>
              </a:graphicData>
            </a:graphic>
          </wp:inline>
        </w:drawing>
      </w:r>
    </w:p>
    <w:p w14:paraId="130E560D" w14:textId="77CC2FAA" w:rsidR="00C91317" w:rsidRPr="00CA52EF" w:rsidRDefault="0017149F" w:rsidP="007A1DAB">
      <w:pPr>
        <w:pStyle w:val="ListParagraph"/>
        <w:numPr>
          <w:ilvl w:val="1"/>
          <w:numId w:val="34"/>
        </w:numPr>
        <w:rPr>
          <w:rFonts w:ascii="Calibri" w:hAnsi="Calibri"/>
          <w:rPrChange w:id="417" w:author="Jay" w:date="2017-10-22T19:45:00Z">
            <w:rPr/>
          </w:rPrChange>
        </w:rPr>
      </w:pPr>
      <w:r w:rsidRPr="00CA52EF">
        <w:rPr>
          <w:rFonts w:ascii="Calibri" w:hAnsi="Calibri"/>
          <w:rPrChange w:id="418" w:author="Jay" w:date="2017-10-22T19:45:00Z">
            <w:rPr/>
          </w:rPrChange>
        </w:rPr>
        <w:t xml:space="preserve">In the Global Settings window, </w:t>
      </w:r>
    </w:p>
    <w:p w14:paraId="19E81722" w14:textId="2DCA2B83" w:rsidR="0017149F" w:rsidRPr="00CA52EF" w:rsidRDefault="008407BF" w:rsidP="0017149F">
      <w:pPr>
        <w:pStyle w:val="ListParagraph"/>
        <w:numPr>
          <w:ilvl w:val="2"/>
          <w:numId w:val="34"/>
        </w:numPr>
        <w:rPr>
          <w:rFonts w:ascii="Calibri" w:hAnsi="Calibri"/>
          <w:rPrChange w:id="419" w:author="Jay" w:date="2017-10-22T19:45:00Z">
            <w:rPr/>
          </w:rPrChange>
        </w:rPr>
      </w:pPr>
      <w:del w:id="420" w:author="Jay" w:date="2017-10-22T16:49:00Z">
        <w:r w:rsidRPr="00CA52EF" w:rsidDel="00935800">
          <w:rPr>
            <w:rFonts w:ascii="Calibri" w:hAnsi="Calibri"/>
            <w:rPrChange w:id="421" w:author="Jay" w:date="2017-10-22T19:45:00Z">
              <w:rPr/>
            </w:rPrChange>
          </w:rPr>
          <w:delText xml:space="preserve">Goto </w:delText>
        </w:r>
      </w:del>
      <w:ins w:id="422" w:author="Jay" w:date="2017-10-22T16:49:00Z">
        <w:r w:rsidR="00935800" w:rsidRPr="00CA52EF">
          <w:rPr>
            <w:rFonts w:ascii="Calibri" w:hAnsi="Calibri"/>
            <w:rPrChange w:id="423" w:author="Jay" w:date="2017-10-22T19:45:00Z">
              <w:rPr/>
            </w:rPrChange>
          </w:rPr>
          <w:t xml:space="preserve">Choose </w:t>
        </w:r>
      </w:ins>
      <w:r w:rsidRPr="00CA52EF">
        <w:rPr>
          <w:rFonts w:ascii="Calibri" w:hAnsi="Calibri"/>
          <w:b/>
          <w:rPrChange w:id="424" w:author="Jay" w:date="2017-10-22T19:45:00Z">
            <w:rPr>
              <w:b/>
            </w:rPr>
          </w:rPrChange>
        </w:rPr>
        <w:t>Drivers</w:t>
      </w:r>
      <w:r w:rsidRPr="00CA52EF">
        <w:rPr>
          <w:rFonts w:ascii="Calibri" w:hAnsi="Calibri"/>
          <w:rPrChange w:id="425" w:author="Jay" w:date="2017-10-22T19:45:00Z">
            <w:rPr/>
          </w:rPrChange>
        </w:rPr>
        <w:t xml:space="preserve"> on left panel</w:t>
      </w:r>
    </w:p>
    <w:p w14:paraId="7F3EF289" w14:textId="133C2DFC" w:rsidR="008407BF" w:rsidRPr="00CA52EF" w:rsidRDefault="00D74C69" w:rsidP="0017149F">
      <w:pPr>
        <w:pStyle w:val="ListParagraph"/>
        <w:numPr>
          <w:ilvl w:val="2"/>
          <w:numId w:val="34"/>
        </w:numPr>
        <w:rPr>
          <w:rFonts w:ascii="Calibri" w:hAnsi="Calibri"/>
          <w:rPrChange w:id="426" w:author="Jay" w:date="2017-10-22T19:45:00Z">
            <w:rPr/>
          </w:rPrChange>
        </w:rPr>
      </w:pPr>
      <w:r w:rsidRPr="00CA52EF">
        <w:rPr>
          <w:rFonts w:ascii="Calibri" w:hAnsi="Calibri"/>
          <w:rPrChange w:id="427" w:author="Jay" w:date="2017-10-22T19:45:00Z">
            <w:rPr/>
          </w:rPrChange>
        </w:rPr>
        <w:lastRenderedPageBreak/>
        <w:t>Oracle Driver Path</w:t>
      </w:r>
      <w:r w:rsidR="008407BF" w:rsidRPr="00CA52EF">
        <w:rPr>
          <w:rFonts w:ascii="Calibri" w:hAnsi="Calibri"/>
          <w:rPrChange w:id="428" w:author="Jay" w:date="2017-10-22T19:45:00Z">
            <w:rPr/>
          </w:rPrChange>
        </w:rPr>
        <w:t>: Select the downloaded ojdbc jar file</w:t>
      </w:r>
    </w:p>
    <w:p w14:paraId="69278790" w14:textId="05A0AF56" w:rsidR="00226EBF" w:rsidRPr="00CA52EF" w:rsidRDefault="00D74C69" w:rsidP="00226EBF">
      <w:pPr>
        <w:pStyle w:val="ListParagraph"/>
        <w:numPr>
          <w:ilvl w:val="2"/>
          <w:numId w:val="34"/>
        </w:numPr>
        <w:rPr>
          <w:rFonts w:ascii="Calibri" w:hAnsi="Calibri"/>
          <w:rPrChange w:id="429" w:author="Jay" w:date="2017-10-22T19:45:00Z">
            <w:rPr/>
          </w:rPrChange>
        </w:rPr>
      </w:pPr>
      <w:r w:rsidRPr="00CA52EF">
        <w:rPr>
          <w:rFonts w:ascii="Calibri" w:hAnsi="Calibri"/>
          <w:rPrChange w:id="430" w:author="Jay" w:date="2017-10-22T19:45:00Z">
            <w:rPr/>
          </w:rPrChange>
        </w:rPr>
        <w:t>PostgreSQL Driver Path: Select the downloaded postgresql jar file</w:t>
      </w:r>
    </w:p>
    <w:p w14:paraId="64F0B4D8" w14:textId="0156BE67" w:rsidR="008E3267" w:rsidRPr="00CA52EF" w:rsidRDefault="008E3267" w:rsidP="00226EBF">
      <w:pPr>
        <w:pStyle w:val="ListParagraph"/>
        <w:numPr>
          <w:ilvl w:val="2"/>
          <w:numId w:val="34"/>
        </w:numPr>
        <w:rPr>
          <w:rFonts w:ascii="Calibri" w:hAnsi="Calibri"/>
          <w:rPrChange w:id="431" w:author="Jay" w:date="2017-10-22T19:45:00Z">
            <w:rPr/>
          </w:rPrChange>
        </w:rPr>
      </w:pPr>
      <w:r w:rsidRPr="00CA52EF">
        <w:rPr>
          <w:rFonts w:ascii="Calibri" w:hAnsi="Calibri"/>
          <w:rPrChange w:id="432" w:author="Jay" w:date="2017-10-22T19:45:00Z">
            <w:rPr/>
          </w:rPrChange>
        </w:rPr>
        <w:t xml:space="preserve">Click </w:t>
      </w:r>
      <w:r w:rsidRPr="00CA52EF">
        <w:rPr>
          <w:rFonts w:ascii="Calibri" w:hAnsi="Calibri"/>
          <w:b/>
          <w:rPrChange w:id="433" w:author="Jay" w:date="2017-10-22T19:45:00Z">
            <w:rPr>
              <w:b/>
            </w:rPr>
          </w:rPrChange>
        </w:rPr>
        <w:t>OK</w:t>
      </w:r>
      <w:r w:rsidRPr="00CA52EF">
        <w:rPr>
          <w:rFonts w:ascii="Calibri" w:hAnsi="Calibri"/>
          <w:rPrChange w:id="434" w:author="Jay" w:date="2017-10-22T19:45:00Z">
            <w:rPr/>
          </w:rPrChange>
        </w:rPr>
        <w:t xml:space="preserve"> to Proceed</w:t>
      </w:r>
    </w:p>
    <w:p w14:paraId="6F5E093D" w14:textId="0937C8D3" w:rsidR="00D74C69" w:rsidRPr="00CA52EF" w:rsidRDefault="00D74C69" w:rsidP="00D74C69">
      <w:pPr>
        <w:rPr>
          <w:rFonts w:ascii="Calibri" w:hAnsi="Calibri"/>
          <w:rPrChange w:id="435" w:author="Jay" w:date="2017-10-22T19:45:00Z">
            <w:rPr/>
          </w:rPrChange>
        </w:rPr>
      </w:pPr>
      <w:r w:rsidRPr="00CA52EF">
        <w:rPr>
          <w:rFonts w:ascii="Calibri" w:hAnsi="Calibri"/>
          <w:noProof/>
          <w:rPrChange w:id="436" w:author="Jay" w:date="2017-10-22T19:45:00Z">
            <w:rPr>
              <w:noProof/>
            </w:rPr>
          </w:rPrChange>
        </w:rPr>
        <w:drawing>
          <wp:inline distT="0" distB="0" distL="0" distR="0" wp14:anchorId="3C200119" wp14:editId="36393723">
            <wp:extent cx="4773139" cy="3200400"/>
            <wp:effectExtent l="25400" t="25400" r="279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773139" cy="3200400"/>
                    </a:xfrm>
                    <a:prstGeom prst="rect">
                      <a:avLst/>
                    </a:prstGeom>
                    <a:ln>
                      <a:solidFill>
                        <a:schemeClr val="accent2"/>
                      </a:solidFill>
                    </a:ln>
                  </pic:spPr>
                </pic:pic>
              </a:graphicData>
            </a:graphic>
          </wp:inline>
        </w:drawing>
      </w:r>
    </w:p>
    <w:p w14:paraId="14EDCE9F" w14:textId="77777777" w:rsidR="00A03064" w:rsidRPr="00CA52EF" w:rsidRDefault="00A03064">
      <w:pPr>
        <w:rPr>
          <w:rFonts w:ascii="Calibri" w:hAnsi="Calibri"/>
          <w:rPrChange w:id="437" w:author="Jay" w:date="2017-10-22T19:45:00Z">
            <w:rPr/>
          </w:rPrChange>
        </w:rPr>
      </w:pPr>
    </w:p>
    <w:p w14:paraId="021C6436" w14:textId="6A1264A9" w:rsidR="00A03064" w:rsidRPr="00CA52EF" w:rsidRDefault="00A03064" w:rsidP="00946113">
      <w:pPr>
        <w:pStyle w:val="Title"/>
        <w:rPr>
          <w:rFonts w:ascii="Calibri" w:hAnsi="Calibri"/>
          <w:rPrChange w:id="438" w:author="Jay" w:date="2017-10-22T19:45:00Z">
            <w:rPr/>
          </w:rPrChange>
        </w:rPr>
      </w:pPr>
      <w:r w:rsidRPr="00CA52EF">
        <w:rPr>
          <w:rFonts w:ascii="Calibri" w:hAnsi="Calibri"/>
          <w:rPrChange w:id="439" w:author="Jay" w:date="2017-10-22T19:45:00Z">
            <w:rPr/>
          </w:rPrChange>
        </w:rPr>
        <w:t>Open Security Groups from Source / Target Database Instances</w:t>
      </w:r>
    </w:p>
    <w:p w14:paraId="341022C3" w14:textId="402763F7" w:rsidR="00A03064" w:rsidRPr="00644161" w:rsidRDefault="00A03064">
      <w:pPr>
        <w:rPr>
          <w:rFonts w:ascii="Calibri" w:hAnsi="Calibri"/>
          <w:sz w:val="20"/>
          <w:szCs w:val="20"/>
          <w:rPrChange w:id="440" w:author="Jay" w:date="2017-10-22T20:12:00Z">
            <w:rPr/>
          </w:rPrChange>
        </w:rPr>
      </w:pPr>
      <w:r w:rsidRPr="00644161">
        <w:rPr>
          <w:rFonts w:ascii="Calibri" w:hAnsi="Calibri"/>
          <w:sz w:val="20"/>
          <w:szCs w:val="20"/>
          <w:rPrChange w:id="441" w:author="Jay" w:date="2017-10-22T20:12:00Z">
            <w:rPr/>
          </w:rPrChange>
        </w:rPr>
        <w:t xml:space="preserve">For you to access Source and Target databases, you will have to add </w:t>
      </w:r>
      <w:r w:rsidR="007173B4" w:rsidRPr="00644161">
        <w:rPr>
          <w:rFonts w:ascii="Calibri" w:hAnsi="Calibri"/>
          <w:sz w:val="20"/>
          <w:szCs w:val="20"/>
          <w:rPrChange w:id="442" w:author="Jay" w:date="2017-10-22T20:12:00Z">
            <w:rPr/>
          </w:rPrChange>
        </w:rPr>
        <w:t xml:space="preserve">your laptop </w:t>
      </w:r>
      <w:r w:rsidR="00A201F9" w:rsidRPr="00644161">
        <w:rPr>
          <w:rFonts w:ascii="Calibri" w:hAnsi="Calibri"/>
          <w:sz w:val="20"/>
          <w:szCs w:val="20"/>
          <w:rPrChange w:id="443" w:author="Jay" w:date="2017-10-22T20:12:00Z">
            <w:rPr/>
          </w:rPrChange>
        </w:rPr>
        <w:t>to Oracle &amp; Postgres Security Groups</w:t>
      </w:r>
      <w:ins w:id="444" w:author="Jay" w:date="2017-10-22T16:50:00Z">
        <w:r w:rsidR="00935800" w:rsidRPr="00644161">
          <w:rPr>
            <w:rFonts w:ascii="Calibri" w:hAnsi="Calibri"/>
            <w:sz w:val="20"/>
            <w:szCs w:val="20"/>
            <w:rPrChange w:id="445" w:author="Jay" w:date="2017-10-22T20:12:00Z">
              <w:rPr/>
            </w:rPrChange>
          </w:rPr>
          <w:t>.</w:t>
        </w:r>
      </w:ins>
    </w:p>
    <w:tbl>
      <w:tblPr>
        <w:tblStyle w:val="TableGrid"/>
        <w:tblW w:w="0" w:type="auto"/>
        <w:tblLook w:val="04A0" w:firstRow="1" w:lastRow="0" w:firstColumn="1" w:lastColumn="0" w:noHBand="0" w:noVBand="1"/>
      </w:tblPr>
      <w:tblGrid>
        <w:gridCol w:w="8630"/>
      </w:tblGrid>
      <w:tr w:rsidR="00B00A83" w:rsidRPr="00644161" w14:paraId="2C258748" w14:textId="77777777" w:rsidTr="00B00A83">
        <w:tc>
          <w:tcPr>
            <w:tcW w:w="8640" w:type="dxa"/>
          </w:tcPr>
          <w:p w14:paraId="09AF7B9A" w14:textId="346CBAE5" w:rsidR="00B00A83" w:rsidRPr="00644161" w:rsidRDefault="00B00A83">
            <w:pPr>
              <w:rPr>
                <w:rFonts w:ascii="Calibri" w:hAnsi="Calibri"/>
                <w:sz w:val="20"/>
                <w:szCs w:val="20"/>
                <w:rPrChange w:id="446" w:author="Jay" w:date="2017-10-22T20:12:00Z">
                  <w:rPr/>
                </w:rPrChange>
              </w:rPr>
            </w:pPr>
            <w:r w:rsidRPr="00644161">
              <w:rPr>
                <w:rFonts w:ascii="Calibri" w:hAnsi="Calibri"/>
                <w:sz w:val="20"/>
                <w:szCs w:val="20"/>
                <w:rPrChange w:id="447" w:author="Jay" w:date="2017-10-22T20:12:00Z">
                  <w:rPr/>
                </w:rPrChange>
              </w:rPr>
              <w:t>https://ap-northeast-1.console.aws.amazon.com/ec2/v2/home?region=ap-northeast-1#SecurityGroups:sort=groupId</w:t>
            </w:r>
          </w:p>
        </w:tc>
      </w:tr>
    </w:tbl>
    <w:p w14:paraId="390FA276" w14:textId="77777777" w:rsidR="00A03064" w:rsidRPr="00644161" w:rsidRDefault="00A03064">
      <w:pPr>
        <w:rPr>
          <w:rFonts w:ascii="Calibri" w:hAnsi="Calibri"/>
          <w:sz w:val="20"/>
          <w:szCs w:val="20"/>
          <w:rPrChange w:id="448" w:author="Jay" w:date="2017-10-22T20:12:00Z">
            <w:rPr/>
          </w:rPrChange>
        </w:rPr>
      </w:pPr>
    </w:p>
    <w:p w14:paraId="7F17EF35" w14:textId="32650750" w:rsidR="00D15FAA" w:rsidRPr="00644161" w:rsidRDefault="000237A5">
      <w:pPr>
        <w:rPr>
          <w:rFonts w:ascii="Calibri" w:hAnsi="Calibri"/>
          <w:sz w:val="20"/>
          <w:szCs w:val="20"/>
          <w:rPrChange w:id="449" w:author="Jay" w:date="2017-10-22T20:12:00Z">
            <w:rPr/>
          </w:rPrChange>
        </w:rPr>
      </w:pPr>
      <w:r w:rsidRPr="00644161">
        <w:rPr>
          <w:rFonts w:ascii="Calibri" w:hAnsi="Calibri"/>
          <w:sz w:val="20"/>
          <w:szCs w:val="20"/>
          <w:rPrChange w:id="450" w:author="Jay" w:date="2017-10-22T20:12:00Z">
            <w:rPr/>
          </w:rPrChange>
        </w:rPr>
        <w:t xml:space="preserve">Add following inbound rule to respective security </w:t>
      </w:r>
      <w:commentRangeStart w:id="451"/>
      <w:r w:rsidRPr="00644161">
        <w:rPr>
          <w:rFonts w:ascii="Calibri" w:hAnsi="Calibri"/>
          <w:sz w:val="20"/>
          <w:szCs w:val="20"/>
          <w:rPrChange w:id="452" w:author="Jay" w:date="2017-10-22T20:12:00Z">
            <w:rPr/>
          </w:rPrChange>
        </w:rPr>
        <w:t>groups</w:t>
      </w:r>
      <w:commentRangeEnd w:id="451"/>
      <w:r w:rsidR="00D15FAA" w:rsidRPr="00644161">
        <w:rPr>
          <w:rStyle w:val="CommentReference"/>
          <w:rFonts w:ascii="Calibri" w:hAnsi="Calibri"/>
          <w:sz w:val="20"/>
          <w:szCs w:val="20"/>
          <w:rPrChange w:id="453" w:author="Jay" w:date="2017-10-22T20:12:00Z">
            <w:rPr>
              <w:rStyle w:val="CommentReference"/>
            </w:rPr>
          </w:rPrChange>
        </w:rPr>
        <w:commentReference w:id="451"/>
      </w:r>
      <w:ins w:id="454" w:author="Jay" w:date="2017-10-22T16:51:00Z">
        <w:r w:rsidR="00935800" w:rsidRPr="00644161">
          <w:rPr>
            <w:rFonts w:ascii="Calibri" w:hAnsi="Calibri"/>
            <w:sz w:val="20"/>
            <w:szCs w:val="20"/>
            <w:rPrChange w:id="455" w:author="Jay" w:date="2017-10-22T20:12:00Z">
              <w:rPr/>
            </w:rPrChange>
          </w:rPr>
          <w:t>:</w:t>
        </w:r>
      </w:ins>
    </w:p>
    <w:p w14:paraId="019885B6" w14:textId="57D8D83E" w:rsidR="000237A5" w:rsidDel="00644161" w:rsidRDefault="00D15FAA">
      <w:pPr>
        <w:pStyle w:val="ListParagraph"/>
        <w:numPr>
          <w:ilvl w:val="0"/>
          <w:numId w:val="34"/>
        </w:numPr>
        <w:rPr>
          <w:del w:id="456" w:author="Jay" w:date="2017-10-22T20:13:00Z"/>
          <w:rFonts w:ascii="Calibri" w:hAnsi="Calibri"/>
        </w:rPr>
        <w:pPrChange w:id="457" w:author="Jay" w:date="2017-10-22T16:59:00Z">
          <w:pPr/>
        </w:pPrChange>
      </w:pPr>
      <w:ins w:id="458" w:author="Jay" w:date="2017-10-22T16:55:00Z">
        <w:r w:rsidRPr="00CA52EF">
          <w:rPr>
            <w:rFonts w:ascii="Calibri" w:hAnsi="Calibri"/>
            <w:rPrChange w:id="459" w:author="Jay" w:date="2017-10-22T19:45:00Z">
              <w:rPr/>
            </w:rPrChange>
          </w:rPr>
          <w:t xml:space="preserve">Select </w:t>
        </w:r>
      </w:ins>
      <w:ins w:id="460" w:author="Jay" w:date="2017-10-22T16:53:00Z">
        <w:r w:rsidRPr="00CA52EF">
          <w:rPr>
            <w:rFonts w:ascii="Calibri" w:hAnsi="Calibri"/>
            <w:rPrChange w:id="461" w:author="Jay" w:date="2017-10-22T19:45:00Z">
              <w:rPr/>
            </w:rPrChange>
          </w:rPr>
          <w:t>Group Name “XXXXX</w:t>
        </w:r>
      </w:ins>
      <w:ins w:id="462" w:author="Jay" w:date="2017-10-22T16:54:00Z">
        <w:r w:rsidRPr="00CA52EF">
          <w:rPr>
            <w:rFonts w:ascii="Calibri" w:hAnsi="Calibri"/>
            <w:rPrChange w:id="463" w:author="Jay" w:date="2017-10-22T19:45:00Z">
              <w:rPr/>
            </w:rPrChange>
          </w:rPr>
          <w:t xml:space="preserve">” -&gt; </w:t>
        </w:r>
      </w:ins>
      <w:ins w:id="464" w:author="Jay" w:date="2017-10-22T16:55:00Z">
        <w:r w:rsidRPr="00CA52EF">
          <w:rPr>
            <w:rFonts w:ascii="Calibri" w:hAnsi="Calibri"/>
            <w:rPrChange w:id="465" w:author="Jay" w:date="2017-10-22T19:45:00Z">
              <w:rPr/>
            </w:rPrChange>
          </w:rPr>
          <w:t xml:space="preserve">Click Edit in the </w:t>
        </w:r>
      </w:ins>
      <w:ins w:id="466" w:author="Jay" w:date="2017-10-22T16:54:00Z">
        <w:r w:rsidRPr="00CA52EF">
          <w:rPr>
            <w:rFonts w:ascii="Calibri" w:hAnsi="Calibri"/>
            <w:rPrChange w:id="467" w:author="Jay" w:date="2017-10-22T19:45:00Z">
              <w:rPr/>
            </w:rPrChange>
          </w:rPr>
          <w:t xml:space="preserve">Inbound </w:t>
        </w:r>
      </w:ins>
      <w:ins w:id="468" w:author="Jay" w:date="2017-10-22T16:55:00Z">
        <w:r w:rsidRPr="00CA52EF">
          <w:rPr>
            <w:rFonts w:ascii="Calibri" w:hAnsi="Calibri"/>
            <w:rPrChange w:id="469" w:author="Jay" w:date="2017-10-22T19:45:00Z">
              <w:rPr/>
            </w:rPrChange>
          </w:rPr>
          <w:t xml:space="preserve">tab </w:t>
        </w:r>
      </w:ins>
      <w:ins w:id="470" w:author="Jay" w:date="2017-10-22T16:54:00Z">
        <w:r w:rsidRPr="00CA52EF">
          <w:rPr>
            <w:rFonts w:ascii="Calibri" w:hAnsi="Calibri"/>
            <w:rPrChange w:id="471" w:author="Jay" w:date="2017-10-22T19:45:00Z">
              <w:rPr/>
            </w:rPrChange>
          </w:rPr>
          <w:t xml:space="preserve">-&gt; </w:t>
        </w:r>
      </w:ins>
      <w:ins w:id="472" w:author="Jay" w:date="2017-10-22T16:55:00Z">
        <w:r w:rsidRPr="00CA52EF">
          <w:rPr>
            <w:rFonts w:ascii="Calibri" w:hAnsi="Calibri"/>
            <w:rPrChange w:id="473" w:author="Jay" w:date="2017-10-22T19:45:00Z">
              <w:rPr/>
            </w:rPrChange>
          </w:rPr>
          <w:t>Add Rule: Type - Oracle</w:t>
        </w:r>
      </w:ins>
      <w:ins w:id="474" w:author="Jay" w:date="2017-10-22T16:56:00Z">
        <w:r w:rsidRPr="00CA52EF">
          <w:rPr>
            <w:rFonts w:ascii="Calibri" w:hAnsi="Calibri"/>
            <w:rPrChange w:id="475" w:author="Jay" w:date="2017-10-22T19:45:00Z">
              <w:rPr/>
            </w:rPrChange>
          </w:rPr>
          <w:t xml:space="preserve">-RDS, Protocol - TCP, Port Range - 1512, Source - My IP, Description - </w:t>
        </w:r>
      </w:ins>
      <w:ins w:id="476" w:author="Jay" w:date="2017-10-22T16:58:00Z">
        <w:r w:rsidRPr="00CA52EF">
          <w:rPr>
            <w:rFonts w:ascii="Calibri" w:hAnsi="Calibri"/>
            <w:rPrChange w:id="477" w:author="Jay" w:date="2017-10-22T19:45:00Z">
              <w:rPr/>
            </w:rPrChange>
          </w:rPr>
          <w:t xml:space="preserve">Source </w:t>
        </w:r>
      </w:ins>
      <w:ins w:id="478" w:author="Jay" w:date="2017-10-22T16:57:00Z">
        <w:r w:rsidRPr="00CA52EF">
          <w:rPr>
            <w:rFonts w:ascii="Calibri" w:hAnsi="Calibri"/>
            <w:rPrChange w:id="479" w:author="Jay" w:date="2017-10-22T19:45:00Z">
              <w:rPr/>
            </w:rPrChange>
          </w:rPr>
          <w:t>Oracle database inbound port</w:t>
        </w:r>
      </w:ins>
      <w:ins w:id="480" w:author="Jay" w:date="2017-10-22T16:54:00Z">
        <w:r w:rsidRPr="00CA52EF">
          <w:rPr>
            <w:rFonts w:ascii="Calibri" w:hAnsi="Calibri"/>
            <w:rPrChange w:id="481" w:author="Jay" w:date="2017-10-22T19:45:00Z">
              <w:rPr/>
            </w:rPrChange>
          </w:rPr>
          <w:t xml:space="preserve"> </w:t>
        </w:r>
      </w:ins>
      <w:del w:id="482" w:author="Jay" w:date="2017-10-22T16:57:00Z">
        <w:r w:rsidR="00D450AA" w:rsidRPr="00CA52EF" w:rsidDel="00D15FAA">
          <w:rPr>
            <w:rFonts w:ascii="Calibri" w:hAnsi="Calibri"/>
            <w:rPrChange w:id="483" w:author="Jay" w:date="2017-10-22T19:45:00Z">
              <w:rPr/>
            </w:rPrChange>
          </w:rPr>
          <w:delText>Oracle Port – 1521</w:delText>
        </w:r>
        <w:r w:rsidR="00BE3500" w:rsidRPr="00CA52EF" w:rsidDel="00D15FAA">
          <w:rPr>
            <w:rFonts w:ascii="Calibri" w:hAnsi="Calibri"/>
            <w:rPrChange w:id="484" w:author="Jay" w:date="2017-10-22T19:45:00Z">
              <w:rPr/>
            </w:rPrChange>
          </w:rPr>
          <w:delText xml:space="preserve"> </w:delText>
        </w:r>
        <w:r w:rsidR="00491E54" w:rsidRPr="00CA52EF" w:rsidDel="00D15FAA">
          <w:rPr>
            <w:rFonts w:ascii="Calibri" w:hAnsi="Calibri"/>
            <w:rPrChange w:id="485" w:author="Jay" w:date="2017-10-22T19:45:00Z">
              <w:rPr/>
            </w:rPrChange>
          </w:rPr>
          <w:delText>&gt; Open to ‘My IP’</w:delText>
        </w:r>
      </w:del>
    </w:p>
    <w:p w14:paraId="788D957B" w14:textId="77777777" w:rsidR="00644161" w:rsidRPr="00CA52EF" w:rsidRDefault="00644161" w:rsidP="000237A5">
      <w:pPr>
        <w:pStyle w:val="ListParagraph"/>
        <w:numPr>
          <w:ilvl w:val="0"/>
          <w:numId w:val="34"/>
        </w:numPr>
        <w:rPr>
          <w:ins w:id="486" w:author="Jay" w:date="2017-10-22T20:13:00Z"/>
          <w:rFonts w:ascii="Calibri" w:hAnsi="Calibri"/>
          <w:rPrChange w:id="487" w:author="Jay" w:date="2017-10-22T19:45:00Z">
            <w:rPr>
              <w:ins w:id="488" w:author="Jay" w:date="2017-10-22T20:13:00Z"/>
            </w:rPr>
          </w:rPrChange>
        </w:rPr>
      </w:pPr>
    </w:p>
    <w:p w14:paraId="28D349CE" w14:textId="77777777" w:rsidR="00D15FAA" w:rsidRPr="00644161" w:rsidRDefault="00D15FAA">
      <w:pPr>
        <w:pStyle w:val="ListParagraph"/>
        <w:numPr>
          <w:ilvl w:val="0"/>
          <w:numId w:val="34"/>
        </w:numPr>
        <w:rPr>
          <w:ins w:id="489" w:author="Jay" w:date="2017-10-22T16:59:00Z"/>
          <w:rFonts w:ascii="Calibri" w:hAnsi="Calibri"/>
          <w:rPrChange w:id="490" w:author="Jay" w:date="2017-10-22T20:13:00Z">
            <w:rPr>
              <w:ins w:id="491" w:author="Jay" w:date="2017-10-22T16:59:00Z"/>
            </w:rPr>
          </w:rPrChange>
        </w:rPr>
        <w:pPrChange w:id="492" w:author="Jay" w:date="2017-10-22T16:59:00Z">
          <w:pPr/>
        </w:pPrChange>
      </w:pPr>
      <w:ins w:id="493" w:author="Jay" w:date="2017-10-22T16:57:00Z">
        <w:r w:rsidRPr="00644161">
          <w:rPr>
            <w:rFonts w:ascii="Calibri" w:hAnsi="Calibri"/>
            <w:rPrChange w:id="494" w:author="Jay" w:date="2017-10-22T20:13:00Z">
              <w:rPr/>
            </w:rPrChange>
          </w:rPr>
          <w:t>Select Group Name “</w:t>
        </w:r>
      </w:ins>
      <w:ins w:id="495" w:author="Jay" w:date="2017-10-22T16:58:00Z">
        <w:r w:rsidRPr="00644161">
          <w:rPr>
            <w:rFonts w:ascii="Calibri" w:hAnsi="Calibri"/>
            <w:rPrChange w:id="496" w:author="Jay" w:date="2017-10-22T20:13:00Z">
              <w:rPr/>
            </w:rPrChange>
          </w:rPr>
          <w:t>YYYYY</w:t>
        </w:r>
      </w:ins>
      <w:ins w:id="497" w:author="Jay" w:date="2017-10-22T16:57:00Z">
        <w:r w:rsidRPr="00644161">
          <w:rPr>
            <w:rFonts w:ascii="Calibri" w:hAnsi="Calibri"/>
            <w:rPrChange w:id="498" w:author="Jay" w:date="2017-10-22T20:13:00Z">
              <w:rPr/>
            </w:rPrChange>
          </w:rPr>
          <w:t xml:space="preserve">” -&gt; Click Edit in the Inbound tab -&gt; Add Rule: Type - </w:t>
        </w:r>
      </w:ins>
      <w:ins w:id="499" w:author="Jay" w:date="2017-10-22T16:58:00Z">
        <w:r w:rsidRPr="00644161">
          <w:rPr>
            <w:rFonts w:ascii="Calibri" w:hAnsi="Calibri"/>
            <w:rPrChange w:id="500" w:author="Jay" w:date="2017-10-22T20:13:00Z">
              <w:rPr/>
            </w:rPrChange>
          </w:rPr>
          <w:t>PostgreSQL</w:t>
        </w:r>
      </w:ins>
      <w:ins w:id="501" w:author="Jay" w:date="2017-10-22T16:57:00Z">
        <w:r w:rsidRPr="00644161">
          <w:rPr>
            <w:rFonts w:ascii="Calibri" w:hAnsi="Calibri"/>
            <w:rPrChange w:id="502" w:author="Jay" w:date="2017-10-22T20:13:00Z">
              <w:rPr/>
            </w:rPrChange>
          </w:rPr>
          <w:t xml:space="preserve">, Protocol - TCP, Port Range - </w:t>
        </w:r>
      </w:ins>
      <w:ins w:id="503" w:author="Jay" w:date="2017-10-22T16:58:00Z">
        <w:r w:rsidRPr="00644161">
          <w:rPr>
            <w:rFonts w:ascii="Calibri" w:hAnsi="Calibri"/>
            <w:rPrChange w:id="504" w:author="Jay" w:date="2017-10-22T20:13:00Z">
              <w:rPr/>
            </w:rPrChange>
          </w:rPr>
          <w:t>5432</w:t>
        </w:r>
      </w:ins>
      <w:ins w:id="505" w:author="Jay" w:date="2017-10-22T16:57:00Z">
        <w:r w:rsidRPr="00644161">
          <w:rPr>
            <w:rFonts w:ascii="Calibri" w:hAnsi="Calibri"/>
            <w:rPrChange w:id="506" w:author="Jay" w:date="2017-10-22T20:13:00Z">
              <w:rPr/>
            </w:rPrChange>
          </w:rPr>
          <w:t xml:space="preserve">, Source - My IP, Description - </w:t>
        </w:r>
      </w:ins>
      <w:ins w:id="507" w:author="Jay" w:date="2017-10-22T16:58:00Z">
        <w:r w:rsidRPr="00644161">
          <w:rPr>
            <w:rFonts w:ascii="Calibri" w:hAnsi="Calibri"/>
            <w:rPrChange w:id="508" w:author="Jay" w:date="2017-10-22T20:13:00Z">
              <w:rPr/>
            </w:rPrChange>
          </w:rPr>
          <w:t xml:space="preserve">Target PostgreSQL </w:t>
        </w:r>
      </w:ins>
      <w:ins w:id="509" w:author="Jay" w:date="2017-10-22T16:57:00Z">
        <w:r w:rsidRPr="00644161">
          <w:rPr>
            <w:rFonts w:ascii="Calibri" w:hAnsi="Calibri"/>
            <w:rPrChange w:id="510" w:author="Jay" w:date="2017-10-22T20:13:00Z">
              <w:rPr/>
            </w:rPrChange>
          </w:rPr>
          <w:t xml:space="preserve">database inbound port </w:t>
        </w:r>
      </w:ins>
    </w:p>
    <w:p w14:paraId="24614B80" w14:textId="4CC31C68" w:rsidR="00D450AA" w:rsidRPr="00CA52EF" w:rsidDel="00D15FAA" w:rsidRDefault="00D450AA">
      <w:pPr>
        <w:pStyle w:val="ListParagraph"/>
        <w:numPr>
          <w:ilvl w:val="0"/>
          <w:numId w:val="34"/>
        </w:numPr>
        <w:rPr>
          <w:del w:id="511" w:author="Jay" w:date="2017-10-22T16:59:00Z"/>
          <w:rFonts w:ascii="Calibri" w:hAnsi="Calibri"/>
          <w:rPrChange w:id="512" w:author="Jay" w:date="2017-10-22T19:45:00Z">
            <w:rPr>
              <w:del w:id="513" w:author="Jay" w:date="2017-10-22T16:59:00Z"/>
            </w:rPr>
          </w:rPrChange>
        </w:rPr>
      </w:pPr>
      <w:del w:id="514" w:author="Jay" w:date="2017-10-22T16:59:00Z">
        <w:r w:rsidRPr="00CA52EF" w:rsidDel="00D15FAA">
          <w:rPr>
            <w:rFonts w:ascii="Calibri" w:hAnsi="Calibri"/>
            <w:rPrChange w:id="515" w:author="Jay" w:date="2017-10-22T19:45:00Z">
              <w:rPr/>
            </w:rPrChange>
          </w:rPr>
          <w:delText xml:space="preserve">Postgres Port </w:delText>
        </w:r>
        <w:r w:rsidR="00496F3B" w:rsidRPr="00CA52EF" w:rsidDel="00D15FAA">
          <w:rPr>
            <w:rFonts w:ascii="Calibri" w:hAnsi="Calibri"/>
            <w:rPrChange w:id="516" w:author="Jay" w:date="2017-10-22T19:45:00Z">
              <w:rPr/>
            </w:rPrChange>
          </w:rPr>
          <w:delText>–</w:delText>
        </w:r>
        <w:r w:rsidRPr="00CA52EF" w:rsidDel="00D15FAA">
          <w:rPr>
            <w:rFonts w:ascii="Calibri" w:hAnsi="Calibri"/>
            <w:rPrChange w:id="517" w:author="Jay" w:date="2017-10-22T19:45:00Z">
              <w:rPr/>
            </w:rPrChange>
          </w:rPr>
          <w:delText xml:space="preserve"> </w:delText>
        </w:r>
        <w:r w:rsidR="00496F3B" w:rsidRPr="00CA52EF" w:rsidDel="00D15FAA">
          <w:rPr>
            <w:rFonts w:ascii="Calibri" w:hAnsi="Calibri"/>
            <w:rPrChange w:id="518" w:author="Jay" w:date="2017-10-22T19:45:00Z">
              <w:rPr/>
            </w:rPrChange>
          </w:rPr>
          <w:delText>5432</w:delText>
        </w:r>
        <w:r w:rsidR="00491E54" w:rsidRPr="00CA52EF" w:rsidDel="00D15FAA">
          <w:rPr>
            <w:rFonts w:ascii="Calibri" w:hAnsi="Calibri"/>
            <w:rPrChange w:id="519" w:author="Jay" w:date="2017-10-22T19:45:00Z">
              <w:rPr/>
            </w:rPrChange>
          </w:rPr>
          <w:delText xml:space="preserve"> &gt; Open to ‘My IP’</w:delText>
        </w:r>
      </w:del>
    </w:p>
    <w:p w14:paraId="76EACF78" w14:textId="77777777" w:rsidR="00496F3B" w:rsidRPr="00CA52EF" w:rsidDel="00935800" w:rsidRDefault="00496F3B">
      <w:pPr>
        <w:pStyle w:val="ListParagraph"/>
        <w:rPr>
          <w:del w:id="520" w:author="Jay" w:date="2017-10-22T16:51:00Z"/>
          <w:rFonts w:ascii="Calibri" w:hAnsi="Calibri"/>
          <w:rPrChange w:id="521" w:author="Jay" w:date="2017-10-22T19:45:00Z">
            <w:rPr>
              <w:del w:id="522" w:author="Jay" w:date="2017-10-22T16:51:00Z"/>
            </w:rPr>
          </w:rPrChange>
        </w:rPr>
        <w:pPrChange w:id="523" w:author="Jay" w:date="2017-10-22T16:59:00Z">
          <w:pPr/>
        </w:pPrChange>
      </w:pPr>
    </w:p>
    <w:p w14:paraId="3E992A05" w14:textId="163D12CF" w:rsidR="00A03064" w:rsidRPr="00CA52EF" w:rsidRDefault="00A03064">
      <w:pPr>
        <w:pStyle w:val="ListParagraph"/>
        <w:rPr>
          <w:rFonts w:ascii="Calibri" w:hAnsi="Calibri"/>
          <w:smallCaps/>
          <w:sz w:val="48"/>
          <w:szCs w:val="48"/>
          <w:rPrChange w:id="524" w:author="Jay" w:date="2017-10-22T19:45:00Z">
            <w:rPr>
              <w:smallCaps/>
              <w:sz w:val="48"/>
              <w:szCs w:val="48"/>
            </w:rPr>
          </w:rPrChange>
        </w:rPr>
        <w:pPrChange w:id="525" w:author="Jay" w:date="2017-10-22T16:59:00Z">
          <w:pPr/>
        </w:pPrChange>
      </w:pPr>
      <w:del w:id="526" w:author="Jay" w:date="2017-10-22T16:51:00Z">
        <w:r w:rsidRPr="00CA52EF" w:rsidDel="00935800">
          <w:rPr>
            <w:rFonts w:ascii="Calibri" w:hAnsi="Calibri"/>
            <w:rPrChange w:id="527" w:author="Jay" w:date="2017-10-22T19:45:00Z">
              <w:rPr/>
            </w:rPrChange>
          </w:rPr>
          <w:br w:type="page"/>
        </w:r>
      </w:del>
    </w:p>
    <w:p w14:paraId="79766C39" w14:textId="781E5469" w:rsidR="00C91317" w:rsidRPr="00CA52EF" w:rsidRDefault="00B764D8" w:rsidP="00A03064">
      <w:pPr>
        <w:pStyle w:val="Title"/>
        <w:rPr>
          <w:rFonts w:ascii="Calibri" w:hAnsi="Calibri"/>
          <w:rPrChange w:id="528" w:author="Jay" w:date="2017-10-22T19:45:00Z">
            <w:rPr/>
          </w:rPrChange>
        </w:rPr>
      </w:pPr>
      <w:commentRangeStart w:id="529"/>
      <w:r w:rsidRPr="00CA52EF">
        <w:rPr>
          <w:rFonts w:ascii="Calibri" w:hAnsi="Calibri"/>
          <w:rPrChange w:id="530" w:author="Jay" w:date="2017-10-22T19:45:00Z">
            <w:rPr/>
          </w:rPrChange>
        </w:rPr>
        <w:t>Create a new SCT project</w:t>
      </w:r>
      <w:commentRangeEnd w:id="529"/>
      <w:r w:rsidR="00F66A21" w:rsidRPr="00CA52EF">
        <w:rPr>
          <w:rStyle w:val="CommentReference"/>
          <w:rFonts w:ascii="Calibri" w:hAnsi="Calibri"/>
          <w:smallCaps w:val="0"/>
          <w:rPrChange w:id="531" w:author="Jay" w:date="2017-10-22T19:45:00Z">
            <w:rPr>
              <w:rStyle w:val="CommentReference"/>
              <w:smallCaps w:val="0"/>
            </w:rPr>
          </w:rPrChange>
        </w:rPr>
        <w:commentReference w:id="529"/>
      </w:r>
    </w:p>
    <w:p w14:paraId="4C940118" w14:textId="64B4DAD3" w:rsidR="00085EFC" w:rsidRPr="00644161" w:rsidRDefault="00085EFC">
      <w:pPr>
        <w:rPr>
          <w:ins w:id="532" w:author="Jay" w:date="2017-10-22T17:42:00Z"/>
          <w:rFonts w:ascii="Calibri" w:hAnsi="Calibri"/>
          <w:rPrChange w:id="533" w:author="Jay" w:date="2017-10-22T20:13:00Z">
            <w:rPr>
              <w:ins w:id="534" w:author="Jay" w:date="2017-10-22T17:42:00Z"/>
            </w:rPr>
          </w:rPrChange>
        </w:rPr>
        <w:pPrChange w:id="535" w:author="Jay" w:date="2017-10-22T17:42:00Z">
          <w:pPr>
            <w:pStyle w:val="ListParagraph"/>
            <w:numPr>
              <w:numId w:val="34"/>
            </w:numPr>
            <w:ind w:hanging="360"/>
          </w:pPr>
        </w:pPrChange>
      </w:pPr>
      <w:ins w:id="536" w:author="Jay" w:date="2017-10-22T17:42:00Z">
        <w:r w:rsidRPr="00644161">
          <w:rPr>
            <w:rFonts w:ascii="Calibri" w:hAnsi="Calibri"/>
            <w:sz w:val="20"/>
            <w:szCs w:val="20"/>
            <w:rPrChange w:id="537" w:author="Jay" w:date="2017-10-22T20:13:00Z">
              <w:rPr/>
            </w:rPrChange>
          </w:rPr>
          <w:lastRenderedPageBreak/>
          <w:t>In this step, you will</w:t>
        </w:r>
        <w:r w:rsidR="00FC47CD" w:rsidRPr="00644161">
          <w:rPr>
            <w:rFonts w:ascii="Calibri" w:hAnsi="Calibri"/>
            <w:sz w:val="20"/>
            <w:szCs w:val="20"/>
            <w:rPrChange w:id="538" w:author="Jay" w:date="2017-10-22T20:13:00Z">
              <w:rPr/>
            </w:rPrChange>
          </w:rPr>
          <w:t xml:space="preserve"> create a SCT project to </w:t>
        </w:r>
      </w:ins>
      <w:ins w:id="539" w:author="Jay" w:date="2017-10-22T17:43:00Z">
        <w:r w:rsidR="00FC47CD" w:rsidRPr="00644161">
          <w:rPr>
            <w:rFonts w:ascii="Calibri" w:hAnsi="Calibri"/>
            <w:sz w:val="20"/>
            <w:szCs w:val="20"/>
            <w:rPrChange w:id="540" w:author="Jay" w:date="2017-10-22T20:13:00Z">
              <w:rPr/>
            </w:rPrChange>
          </w:rPr>
          <w:t xml:space="preserve">connect your source Oracle database and target PostgreSQL database. </w:t>
        </w:r>
      </w:ins>
    </w:p>
    <w:p w14:paraId="08F82504" w14:textId="6E3D676B" w:rsidR="00131827" w:rsidRPr="00644161" w:rsidRDefault="001F1AC6" w:rsidP="00DC7484">
      <w:pPr>
        <w:pStyle w:val="ListParagraph"/>
        <w:numPr>
          <w:ilvl w:val="0"/>
          <w:numId w:val="34"/>
        </w:numPr>
        <w:rPr>
          <w:rFonts w:ascii="Calibri" w:hAnsi="Calibri"/>
          <w:rPrChange w:id="541" w:author="Jay" w:date="2017-10-22T20:13:00Z">
            <w:rPr/>
          </w:rPrChange>
        </w:rPr>
      </w:pPr>
      <w:ins w:id="542" w:author="Jay" w:date="2017-10-22T17:01:00Z">
        <w:r w:rsidRPr="00644161">
          <w:rPr>
            <w:rFonts w:ascii="Calibri" w:hAnsi="Calibri"/>
            <w:rPrChange w:id="543" w:author="Jay" w:date="2017-10-22T20:13:00Z">
              <w:rPr/>
            </w:rPrChange>
          </w:rPr>
          <w:t>Open your</w:t>
        </w:r>
      </w:ins>
      <w:del w:id="544" w:author="Jay" w:date="2017-10-22T17:01:00Z">
        <w:r w:rsidR="00131827" w:rsidRPr="00644161" w:rsidDel="001F1AC6">
          <w:rPr>
            <w:rFonts w:ascii="Calibri" w:hAnsi="Calibri"/>
            <w:rPrChange w:id="545" w:author="Jay" w:date="2017-10-22T20:13:00Z">
              <w:rPr/>
            </w:rPrChange>
          </w:rPr>
          <w:delText>In</w:delText>
        </w:r>
      </w:del>
      <w:r w:rsidR="00131827" w:rsidRPr="00644161">
        <w:rPr>
          <w:rFonts w:ascii="Calibri" w:hAnsi="Calibri"/>
          <w:rPrChange w:id="546" w:author="Jay" w:date="2017-10-22T20:13:00Z">
            <w:rPr/>
          </w:rPrChange>
        </w:rPr>
        <w:t xml:space="preserve"> AWS </w:t>
      </w:r>
      <w:del w:id="547" w:author="Jay" w:date="2017-10-22T17:03:00Z">
        <w:r w:rsidR="00131827" w:rsidRPr="00644161" w:rsidDel="00E867B5">
          <w:rPr>
            <w:rFonts w:ascii="Calibri" w:hAnsi="Calibri"/>
            <w:rPrChange w:id="548" w:author="Jay" w:date="2017-10-22T20:13:00Z">
              <w:rPr/>
            </w:rPrChange>
          </w:rPr>
          <w:delText>SCT</w:delText>
        </w:r>
      </w:del>
      <w:ins w:id="549" w:author="Jay" w:date="2017-10-22T17:03:00Z">
        <w:r w:rsidR="00E867B5" w:rsidRPr="00644161">
          <w:rPr>
            <w:rFonts w:ascii="Calibri" w:hAnsi="Calibri"/>
            <w:rPrChange w:id="550" w:author="Jay" w:date="2017-10-22T20:13:00Z">
              <w:rPr/>
            </w:rPrChange>
          </w:rPr>
          <w:t xml:space="preserve">Schema Conversion Tool </w:t>
        </w:r>
      </w:ins>
      <w:ins w:id="551" w:author="Jay" w:date="2017-10-22T17:01:00Z">
        <w:r w:rsidRPr="00644161">
          <w:rPr>
            <w:rFonts w:ascii="Calibri" w:hAnsi="Calibri"/>
            <w:rPrChange w:id="552" w:author="Jay" w:date="2017-10-22T20:13:00Z">
              <w:rPr/>
            </w:rPrChange>
          </w:rPr>
          <w:t>in your local laptop</w:t>
        </w:r>
      </w:ins>
      <w:r w:rsidR="00131827" w:rsidRPr="00644161">
        <w:rPr>
          <w:rFonts w:ascii="Calibri" w:hAnsi="Calibri"/>
          <w:rPrChange w:id="553" w:author="Jay" w:date="2017-10-22T20:13:00Z">
            <w:rPr/>
          </w:rPrChange>
        </w:rPr>
        <w:t>, select File &gt; New Project Wizard</w:t>
      </w:r>
    </w:p>
    <w:p w14:paraId="66138D33" w14:textId="64D252F4" w:rsidR="00131827" w:rsidRPr="00644161" w:rsidRDefault="00131827" w:rsidP="00DC7484">
      <w:pPr>
        <w:pStyle w:val="ListParagraph"/>
        <w:numPr>
          <w:ilvl w:val="0"/>
          <w:numId w:val="34"/>
        </w:numPr>
        <w:rPr>
          <w:rFonts w:ascii="Calibri" w:hAnsi="Calibri"/>
          <w:rPrChange w:id="554" w:author="Jay" w:date="2017-10-22T20:13:00Z">
            <w:rPr/>
          </w:rPrChange>
        </w:rPr>
      </w:pPr>
      <w:r w:rsidRPr="00644161">
        <w:rPr>
          <w:rFonts w:ascii="Calibri" w:hAnsi="Calibri"/>
          <w:rPrChange w:id="555" w:author="Jay" w:date="2017-10-22T20:13:00Z">
            <w:rPr/>
          </w:rPrChange>
        </w:rPr>
        <w:t>Step 1</w:t>
      </w:r>
      <w:r w:rsidR="00BB5470" w:rsidRPr="00644161">
        <w:rPr>
          <w:rFonts w:ascii="Calibri" w:hAnsi="Calibri"/>
          <w:rPrChange w:id="556" w:author="Jay" w:date="2017-10-22T20:13:00Z">
            <w:rPr/>
          </w:rPrChange>
        </w:rPr>
        <w:t xml:space="preserve"> </w:t>
      </w:r>
      <w:ins w:id="557" w:author="Jay" w:date="2017-10-22T17:45:00Z">
        <w:r w:rsidR="00FC47CD" w:rsidRPr="00644161">
          <w:rPr>
            <w:rFonts w:ascii="Calibri" w:hAnsi="Calibri"/>
            <w:rPrChange w:id="558" w:author="Jay" w:date="2017-10-22T20:13:00Z">
              <w:rPr/>
            </w:rPrChange>
          </w:rPr>
          <w:t>- Create a new project</w:t>
        </w:r>
      </w:ins>
      <w:del w:id="559" w:author="Jay" w:date="2017-10-22T17:17:00Z">
        <w:r w:rsidR="00BB5470" w:rsidRPr="00644161" w:rsidDel="00F66A21">
          <w:rPr>
            <w:rFonts w:ascii="Calibri" w:hAnsi="Calibri"/>
            <w:rPrChange w:id="560" w:author="Jay" w:date="2017-10-22T20:13:00Z">
              <w:rPr/>
            </w:rPrChange>
          </w:rPr>
          <w:delText>– Select Source</w:delText>
        </w:r>
      </w:del>
    </w:p>
    <w:tbl>
      <w:tblPr>
        <w:tblStyle w:val="TableGrid"/>
        <w:tblW w:w="8630" w:type="dxa"/>
        <w:tblInd w:w="607" w:type="dxa"/>
        <w:tblLook w:val="04A0" w:firstRow="1" w:lastRow="0" w:firstColumn="1" w:lastColumn="0" w:noHBand="0" w:noVBand="1"/>
      </w:tblPr>
      <w:tblGrid>
        <w:gridCol w:w="4314"/>
        <w:gridCol w:w="4316"/>
      </w:tblGrid>
      <w:tr w:rsidR="002D3F68" w:rsidRPr="00644161" w14:paraId="5BF25BB5" w14:textId="77777777" w:rsidTr="002D3F68">
        <w:tc>
          <w:tcPr>
            <w:tcW w:w="4314" w:type="dxa"/>
          </w:tcPr>
          <w:p w14:paraId="5E0071CB" w14:textId="77777777" w:rsidR="002D3F68" w:rsidRPr="00644161" w:rsidRDefault="002D3F68" w:rsidP="00607698">
            <w:pPr>
              <w:rPr>
                <w:rFonts w:ascii="Calibri" w:hAnsi="Calibri"/>
                <w:sz w:val="20"/>
                <w:szCs w:val="20"/>
                <w:rPrChange w:id="561" w:author="Jay" w:date="2017-10-22T20:13:00Z">
                  <w:rPr/>
                </w:rPrChange>
              </w:rPr>
            </w:pPr>
            <w:r w:rsidRPr="00644161">
              <w:rPr>
                <w:rFonts w:ascii="Calibri" w:hAnsi="Calibri"/>
                <w:sz w:val="20"/>
                <w:szCs w:val="20"/>
                <w:rPrChange w:id="562" w:author="Jay" w:date="2017-10-22T20:13:00Z">
                  <w:rPr/>
                </w:rPrChange>
              </w:rPr>
              <w:t>Project Name</w:t>
            </w:r>
          </w:p>
        </w:tc>
        <w:tc>
          <w:tcPr>
            <w:tcW w:w="4316" w:type="dxa"/>
          </w:tcPr>
          <w:p w14:paraId="521A7474" w14:textId="77777777" w:rsidR="002D3F68" w:rsidRPr="00644161" w:rsidRDefault="002D3F68" w:rsidP="00607698">
            <w:pPr>
              <w:rPr>
                <w:rFonts w:ascii="Calibri" w:hAnsi="Calibri"/>
                <w:sz w:val="20"/>
                <w:szCs w:val="20"/>
                <w:rPrChange w:id="563" w:author="Jay" w:date="2017-10-22T20:13:00Z">
                  <w:rPr/>
                </w:rPrChange>
              </w:rPr>
            </w:pPr>
            <w:r w:rsidRPr="00644161">
              <w:rPr>
                <w:rFonts w:ascii="Calibri" w:hAnsi="Calibri"/>
                <w:sz w:val="20"/>
                <w:szCs w:val="20"/>
                <w:rPrChange w:id="564" w:author="Jay" w:date="2017-10-22T20:13:00Z">
                  <w:rPr/>
                </w:rPrChange>
              </w:rPr>
              <w:t>DMS-Workshop-Oracle2PostgreSQL</w:t>
            </w:r>
          </w:p>
        </w:tc>
      </w:tr>
      <w:tr w:rsidR="002D3F68" w:rsidRPr="00644161" w14:paraId="20C857F2" w14:textId="77777777" w:rsidTr="002D3F68">
        <w:tc>
          <w:tcPr>
            <w:tcW w:w="4314" w:type="dxa"/>
          </w:tcPr>
          <w:p w14:paraId="7BB51939" w14:textId="77777777" w:rsidR="002D3F68" w:rsidRPr="00644161" w:rsidRDefault="002D3F68" w:rsidP="00607698">
            <w:pPr>
              <w:rPr>
                <w:rFonts w:ascii="Calibri" w:hAnsi="Calibri"/>
                <w:sz w:val="20"/>
                <w:szCs w:val="20"/>
                <w:rPrChange w:id="565" w:author="Jay" w:date="2017-10-22T20:13:00Z">
                  <w:rPr/>
                </w:rPrChange>
              </w:rPr>
            </w:pPr>
            <w:r w:rsidRPr="00644161">
              <w:rPr>
                <w:rFonts w:ascii="Calibri" w:hAnsi="Calibri"/>
                <w:sz w:val="20"/>
                <w:szCs w:val="20"/>
                <w:rPrChange w:id="566" w:author="Jay" w:date="2017-10-22T20:13:00Z">
                  <w:rPr/>
                </w:rPrChange>
              </w:rPr>
              <w:t>Location</w:t>
            </w:r>
          </w:p>
        </w:tc>
        <w:tc>
          <w:tcPr>
            <w:tcW w:w="4316" w:type="dxa"/>
          </w:tcPr>
          <w:p w14:paraId="49EB0CA4" w14:textId="77777777" w:rsidR="002D3F68" w:rsidRPr="00644161" w:rsidRDefault="002D3F68" w:rsidP="00607698">
            <w:pPr>
              <w:rPr>
                <w:ins w:id="567" w:author="Jay" w:date="2017-10-22T17:03:00Z"/>
                <w:rFonts w:ascii="Calibri" w:hAnsi="Calibri"/>
                <w:sz w:val="20"/>
                <w:szCs w:val="20"/>
                <w:rPrChange w:id="568" w:author="Jay" w:date="2017-10-22T20:13:00Z">
                  <w:rPr>
                    <w:ins w:id="569" w:author="Jay" w:date="2017-10-22T17:03:00Z"/>
                  </w:rPr>
                </w:rPrChange>
              </w:rPr>
            </w:pPr>
            <w:r w:rsidRPr="00644161">
              <w:rPr>
                <w:rFonts w:ascii="Calibri" w:hAnsi="Calibri"/>
                <w:sz w:val="20"/>
                <w:szCs w:val="20"/>
                <w:rPrChange w:id="570" w:author="Jay" w:date="2017-10-22T20:13:00Z">
                  <w:rPr/>
                </w:rPrChange>
              </w:rPr>
              <w:t>Leave Default</w:t>
            </w:r>
          </w:p>
          <w:p w14:paraId="6D95A42E" w14:textId="0E038EA3" w:rsidR="00E867B5" w:rsidRPr="00644161" w:rsidRDefault="00E867B5" w:rsidP="00607698">
            <w:pPr>
              <w:rPr>
                <w:rFonts w:ascii="Calibri" w:hAnsi="Calibri"/>
                <w:sz w:val="20"/>
                <w:szCs w:val="20"/>
                <w:rPrChange w:id="571" w:author="Jay" w:date="2017-10-22T20:13:00Z">
                  <w:rPr/>
                </w:rPrChange>
              </w:rPr>
            </w:pPr>
            <w:ins w:id="572" w:author="Jay" w:date="2017-10-22T17:04:00Z">
              <w:r w:rsidRPr="00644161">
                <w:rPr>
                  <w:rFonts w:ascii="Calibri" w:hAnsi="Calibri"/>
                  <w:sz w:val="20"/>
                  <w:szCs w:val="20"/>
                  <w:rPrChange w:id="573" w:author="Jay" w:date="2017-10-22T20:13:00Z">
                    <w:rPr/>
                  </w:rPrChange>
                </w:rPr>
                <w:t>Transactional Database (OLTP)</w:t>
              </w:r>
            </w:ins>
          </w:p>
        </w:tc>
      </w:tr>
      <w:tr w:rsidR="002D3F68" w:rsidRPr="00644161" w14:paraId="1FA9962D" w14:textId="77777777" w:rsidTr="002D3F68">
        <w:tc>
          <w:tcPr>
            <w:tcW w:w="4314" w:type="dxa"/>
          </w:tcPr>
          <w:p w14:paraId="40E2B3A9" w14:textId="77777777" w:rsidR="002D3F68" w:rsidRPr="00644161" w:rsidRDefault="002D3F68" w:rsidP="00607698">
            <w:pPr>
              <w:rPr>
                <w:rFonts w:ascii="Calibri" w:hAnsi="Calibri"/>
                <w:sz w:val="20"/>
                <w:szCs w:val="20"/>
                <w:rPrChange w:id="574" w:author="Jay" w:date="2017-10-22T20:13:00Z">
                  <w:rPr/>
                </w:rPrChange>
              </w:rPr>
            </w:pPr>
            <w:r w:rsidRPr="00644161">
              <w:rPr>
                <w:rFonts w:ascii="Calibri" w:hAnsi="Calibri"/>
                <w:sz w:val="20"/>
                <w:szCs w:val="20"/>
                <w:rPrChange w:id="575" w:author="Jay" w:date="2017-10-22T20:13:00Z">
                  <w:rPr/>
                </w:rPrChange>
              </w:rPr>
              <w:t>Source Database Engine</w:t>
            </w:r>
          </w:p>
        </w:tc>
        <w:tc>
          <w:tcPr>
            <w:tcW w:w="4316" w:type="dxa"/>
          </w:tcPr>
          <w:p w14:paraId="54131E94" w14:textId="002FEEDC" w:rsidR="002D3F68" w:rsidRPr="00644161" w:rsidDel="00E867B5" w:rsidRDefault="002D3F68" w:rsidP="00607698">
            <w:pPr>
              <w:rPr>
                <w:del w:id="576" w:author="Jay" w:date="2017-10-22T17:03:00Z"/>
                <w:rFonts w:ascii="Calibri" w:hAnsi="Calibri"/>
                <w:sz w:val="20"/>
                <w:szCs w:val="20"/>
                <w:rPrChange w:id="577" w:author="Jay" w:date="2017-10-22T20:13:00Z">
                  <w:rPr>
                    <w:del w:id="578" w:author="Jay" w:date="2017-10-22T17:03:00Z"/>
                  </w:rPr>
                </w:rPrChange>
              </w:rPr>
            </w:pPr>
            <w:del w:id="579" w:author="Jay" w:date="2017-10-22T17:03:00Z">
              <w:r w:rsidRPr="00644161" w:rsidDel="00E867B5">
                <w:rPr>
                  <w:rFonts w:ascii="Calibri" w:hAnsi="Calibri"/>
                  <w:sz w:val="20"/>
                  <w:szCs w:val="20"/>
                  <w:rPrChange w:id="580" w:author="Jay" w:date="2017-10-22T20:13:00Z">
                    <w:rPr/>
                  </w:rPrChange>
                </w:rPr>
                <w:delText>Transactional Database (OLTP)</w:delText>
              </w:r>
            </w:del>
          </w:p>
          <w:p w14:paraId="7C88F8D7" w14:textId="77777777" w:rsidR="002D3F68" w:rsidRPr="00644161" w:rsidRDefault="002D3F68" w:rsidP="00607698">
            <w:pPr>
              <w:rPr>
                <w:rFonts w:ascii="Calibri" w:hAnsi="Calibri"/>
                <w:sz w:val="20"/>
                <w:szCs w:val="20"/>
                <w:rPrChange w:id="581" w:author="Jay" w:date="2017-10-22T20:13:00Z">
                  <w:rPr/>
                </w:rPrChange>
              </w:rPr>
            </w:pPr>
            <w:r w:rsidRPr="00644161">
              <w:rPr>
                <w:rFonts w:ascii="Calibri" w:hAnsi="Calibri"/>
                <w:sz w:val="20"/>
                <w:szCs w:val="20"/>
                <w:rPrChange w:id="582" w:author="Jay" w:date="2017-10-22T20:13:00Z">
                  <w:rPr/>
                </w:rPrChange>
              </w:rPr>
              <w:t>Oracle</w:t>
            </w:r>
          </w:p>
          <w:p w14:paraId="2DBF5195" w14:textId="77777777" w:rsidR="002D3F68" w:rsidRPr="00644161" w:rsidRDefault="002D3F68" w:rsidP="00607698">
            <w:pPr>
              <w:rPr>
                <w:rFonts w:ascii="Calibri" w:hAnsi="Calibri"/>
                <w:sz w:val="20"/>
                <w:szCs w:val="20"/>
                <w:rPrChange w:id="583" w:author="Jay" w:date="2017-10-22T20:13:00Z">
                  <w:rPr/>
                </w:rPrChange>
              </w:rPr>
            </w:pPr>
            <w:r w:rsidRPr="00644161">
              <w:rPr>
                <w:rFonts w:ascii="Calibri" w:hAnsi="Calibri"/>
                <w:sz w:val="20"/>
                <w:szCs w:val="20"/>
                <w:rPrChange w:id="584" w:author="Jay" w:date="2017-10-22T20:13:00Z">
                  <w:rPr/>
                </w:rPrChange>
              </w:rPr>
              <w:t>I want to switch engine and optimize for the cloud</w:t>
            </w:r>
          </w:p>
        </w:tc>
      </w:tr>
      <w:tr w:rsidR="00F66A21" w:rsidRPr="00644161" w14:paraId="413987F3" w14:textId="77777777" w:rsidTr="002D3F68">
        <w:trPr>
          <w:ins w:id="585" w:author="Jay" w:date="2017-10-22T17:17:00Z"/>
        </w:trPr>
        <w:tc>
          <w:tcPr>
            <w:tcW w:w="4314" w:type="dxa"/>
          </w:tcPr>
          <w:p w14:paraId="77103D3F" w14:textId="33DC63F6" w:rsidR="00F66A21" w:rsidRPr="00644161" w:rsidRDefault="00F66A21" w:rsidP="00607698">
            <w:pPr>
              <w:rPr>
                <w:ins w:id="586" w:author="Jay" w:date="2017-10-22T17:17:00Z"/>
                <w:rFonts w:ascii="Calibri" w:hAnsi="Calibri"/>
                <w:sz w:val="20"/>
                <w:szCs w:val="20"/>
                <w:rPrChange w:id="587" w:author="Jay" w:date="2017-10-22T20:13:00Z">
                  <w:rPr>
                    <w:ins w:id="588" w:author="Jay" w:date="2017-10-22T17:17:00Z"/>
                  </w:rPr>
                </w:rPrChange>
              </w:rPr>
            </w:pPr>
            <w:ins w:id="589" w:author="Jay" w:date="2017-10-22T17:17:00Z">
              <w:r w:rsidRPr="00644161">
                <w:rPr>
                  <w:rFonts w:ascii="Calibri" w:hAnsi="Calibri"/>
                  <w:sz w:val="20"/>
                  <w:szCs w:val="20"/>
                  <w:rPrChange w:id="590" w:author="Jay" w:date="2017-10-22T20:13:00Z">
                    <w:rPr/>
                  </w:rPrChange>
                </w:rPr>
                <w:t>Target Database Engine</w:t>
              </w:r>
            </w:ins>
          </w:p>
        </w:tc>
        <w:tc>
          <w:tcPr>
            <w:tcW w:w="4316" w:type="dxa"/>
          </w:tcPr>
          <w:p w14:paraId="450A8FC0" w14:textId="58387215" w:rsidR="00F66A21" w:rsidRPr="00644161" w:rsidDel="00E867B5" w:rsidRDefault="00F66A21" w:rsidP="00607698">
            <w:pPr>
              <w:rPr>
                <w:ins w:id="591" w:author="Jay" w:date="2017-10-22T17:17:00Z"/>
                <w:rFonts w:ascii="Calibri" w:hAnsi="Calibri"/>
                <w:sz w:val="20"/>
                <w:szCs w:val="20"/>
                <w:rPrChange w:id="592" w:author="Jay" w:date="2017-10-22T20:13:00Z">
                  <w:rPr>
                    <w:ins w:id="593" w:author="Jay" w:date="2017-10-22T17:17:00Z"/>
                  </w:rPr>
                </w:rPrChange>
              </w:rPr>
            </w:pPr>
            <w:ins w:id="594" w:author="Jay" w:date="2017-10-22T17:17:00Z">
              <w:r w:rsidRPr="00644161">
                <w:rPr>
                  <w:rFonts w:ascii="Calibri" w:hAnsi="Calibri"/>
                  <w:sz w:val="20"/>
                  <w:szCs w:val="20"/>
                  <w:rPrChange w:id="595" w:author="Jay" w:date="2017-10-22T20:13:00Z">
                    <w:rPr/>
                  </w:rPrChange>
                </w:rPr>
                <w:t>Amazon RDS for PostgreSQL</w:t>
              </w:r>
            </w:ins>
          </w:p>
        </w:tc>
      </w:tr>
    </w:tbl>
    <w:p w14:paraId="63B07005" w14:textId="77777777" w:rsidR="00F66A21" w:rsidRPr="00CA52EF" w:rsidRDefault="00F66A21" w:rsidP="002D3F68">
      <w:pPr>
        <w:ind w:left="360"/>
        <w:rPr>
          <w:ins w:id="596" w:author="Jay" w:date="2017-10-22T17:18:00Z"/>
          <w:rFonts w:ascii="Calibri" w:hAnsi="Calibri"/>
          <w:rPrChange w:id="597" w:author="Jay" w:date="2017-10-22T19:45:00Z">
            <w:rPr>
              <w:ins w:id="598" w:author="Jay" w:date="2017-10-22T17:18:00Z"/>
            </w:rPr>
          </w:rPrChange>
        </w:rPr>
      </w:pPr>
      <w:ins w:id="599" w:author="Jay" w:date="2017-10-22T17:17:00Z">
        <w:r w:rsidRPr="00CA52EF">
          <w:rPr>
            <w:rFonts w:ascii="Calibri" w:hAnsi="Calibri"/>
            <w:rPrChange w:id="600" w:author="Jay" w:date="2017-10-22T19:45:00Z">
              <w:rPr/>
            </w:rPrChange>
          </w:rPr>
          <w:t xml:space="preserve">     </w:t>
        </w:r>
      </w:ins>
    </w:p>
    <w:p w14:paraId="6EB0308A" w14:textId="0E5D48AD" w:rsidR="002D3F68" w:rsidRPr="00CA52EF" w:rsidRDefault="00F66A21" w:rsidP="002D3F68">
      <w:pPr>
        <w:ind w:left="360"/>
        <w:rPr>
          <w:rFonts w:ascii="Calibri" w:hAnsi="Calibri"/>
          <w:rPrChange w:id="601" w:author="Jay" w:date="2017-10-22T19:45:00Z">
            <w:rPr/>
          </w:rPrChange>
        </w:rPr>
      </w:pPr>
      <w:ins w:id="602" w:author="Jay" w:date="2017-10-22T17:18:00Z">
        <w:r w:rsidRPr="00CA52EF">
          <w:rPr>
            <w:rFonts w:ascii="Calibri" w:hAnsi="Calibri"/>
            <w:rPrChange w:id="603" w:author="Jay" w:date="2017-10-22T19:45:00Z">
              <w:rPr/>
            </w:rPrChange>
          </w:rPr>
          <w:t xml:space="preserve">     </w:t>
        </w:r>
      </w:ins>
      <w:ins w:id="604" w:author="Jay" w:date="2017-10-22T17:17:00Z">
        <w:r w:rsidRPr="00CA52EF">
          <w:rPr>
            <w:rFonts w:ascii="Calibri" w:hAnsi="Calibri"/>
            <w:noProof/>
            <w:rPrChange w:id="605" w:author="Jay" w:date="2017-10-22T19:45:00Z">
              <w:rPr>
                <w:noProof/>
              </w:rPr>
            </w:rPrChange>
          </w:rPr>
          <w:drawing>
            <wp:inline distT="0" distB="0" distL="0" distR="0" wp14:anchorId="18A0F188" wp14:editId="53BBB8E1">
              <wp:extent cx="3180152" cy="1839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206119" cy="1854280"/>
                      </a:xfrm>
                      <a:prstGeom prst="rect">
                        <a:avLst/>
                      </a:prstGeom>
                    </pic:spPr>
                  </pic:pic>
                </a:graphicData>
              </a:graphic>
            </wp:inline>
          </w:drawing>
        </w:r>
      </w:ins>
    </w:p>
    <w:p w14:paraId="6DBE2FF6" w14:textId="568FCD30" w:rsidR="009D19EF" w:rsidRPr="00CA52EF" w:rsidDel="00F66A21" w:rsidRDefault="002D3F68">
      <w:pPr>
        <w:pStyle w:val="ListParagraph"/>
        <w:numPr>
          <w:ilvl w:val="0"/>
          <w:numId w:val="34"/>
        </w:numPr>
        <w:rPr>
          <w:del w:id="606" w:author="Jay" w:date="2017-10-22T17:19:00Z"/>
          <w:rFonts w:ascii="Calibri" w:hAnsi="Calibri"/>
          <w:rPrChange w:id="607" w:author="Jay" w:date="2017-10-22T19:45:00Z">
            <w:rPr>
              <w:del w:id="608" w:author="Jay" w:date="2017-10-22T17:19:00Z"/>
            </w:rPr>
          </w:rPrChange>
        </w:rPr>
      </w:pPr>
      <w:r w:rsidRPr="00CA52EF">
        <w:rPr>
          <w:rFonts w:ascii="Calibri" w:hAnsi="Calibri"/>
          <w:rPrChange w:id="609" w:author="Jay" w:date="2017-10-22T19:45:00Z">
            <w:rPr/>
          </w:rPrChange>
        </w:rPr>
        <w:t xml:space="preserve">Click </w:t>
      </w:r>
      <w:del w:id="610" w:author="Jay" w:date="2017-10-22T17:19:00Z">
        <w:r w:rsidRPr="00CA52EF" w:rsidDel="00F66A21">
          <w:rPr>
            <w:rFonts w:ascii="Calibri" w:hAnsi="Calibri"/>
            <w:rPrChange w:id="611" w:author="Jay" w:date="2017-10-22T19:45:00Z">
              <w:rPr/>
            </w:rPrChange>
          </w:rPr>
          <w:delText xml:space="preserve">Next </w:delText>
        </w:r>
      </w:del>
      <w:ins w:id="612" w:author="Jay" w:date="2017-10-22T17:19:00Z">
        <w:r w:rsidR="00F66A21" w:rsidRPr="00CA52EF">
          <w:rPr>
            <w:rFonts w:ascii="Calibri" w:hAnsi="Calibri"/>
            <w:rPrChange w:id="613" w:author="Jay" w:date="2017-10-22T19:45:00Z">
              <w:rPr/>
            </w:rPrChange>
          </w:rPr>
          <w:t xml:space="preserve">OK </w:t>
        </w:r>
      </w:ins>
      <w:r w:rsidRPr="00CA52EF">
        <w:rPr>
          <w:rFonts w:ascii="Calibri" w:hAnsi="Calibri"/>
          <w:rPrChange w:id="614" w:author="Jay" w:date="2017-10-22T19:45:00Z">
            <w:rPr/>
          </w:rPrChange>
        </w:rPr>
        <w:t>to proceed</w:t>
      </w:r>
    </w:p>
    <w:p w14:paraId="7CA70077" w14:textId="1EEAAAA3" w:rsidR="003131D5" w:rsidRPr="00CA52EF" w:rsidRDefault="003131D5">
      <w:pPr>
        <w:pStyle w:val="ListParagraph"/>
        <w:numPr>
          <w:ilvl w:val="0"/>
          <w:numId w:val="34"/>
        </w:numPr>
        <w:rPr>
          <w:rFonts w:ascii="Calibri" w:hAnsi="Calibri"/>
          <w:rPrChange w:id="615" w:author="Jay" w:date="2017-10-22T19:45:00Z">
            <w:rPr/>
          </w:rPrChange>
        </w:rPr>
        <w:pPrChange w:id="616" w:author="Jay" w:date="2017-10-22T17:19:00Z">
          <w:pPr/>
        </w:pPrChange>
      </w:pPr>
      <w:del w:id="617" w:author="Jay" w:date="2017-10-22T17:19:00Z">
        <w:r w:rsidRPr="00CA52EF" w:rsidDel="00F66A21">
          <w:rPr>
            <w:rFonts w:ascii="Calibri" w:hAnsi="Calibri"/>
            <w:noProof/>
            <w:lang w:eastAsia="ko-KR"/>
            <w:rPrChange w:id="618" w:author="Jay" w:date="2017-10-22T19:45:00Z">
              <w:rPr>
                <w:noProof/>
              </w:rPr>
            </w:rPrChange>
          </w:rPr>
          <w:drawing>
            <wp:anchor distT="0" distB="0" distL="114300" distR="114300" simplePos="0" relativeHeight="251658240" behindDoc="0" locked="0" layoutInCell="1" allowOverlap="1" wp14:anchorId="60307B6A" wp14:editId="2BA0E577">
              <wp:simplePos x="0" y="0"/>
              <wp:positionH relativeFrom="column">
                <wp:align>left</wp:align>
              </wp:positionH>
              <wp:positionV relativeFrom="paragraph">
                <wp:align>top</wp:align>
              </wp:positionV>
              <wp:extent cx="5559425" cy="3200400"/>
              <wp:effectExtent l="25400" t="25400" r="28575" b="2540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559425" cy="3200400"/>
                      </a:xfrm>
                      <a:prstGeom prst="rect">
                        <a:avLst/>
                      </a:prstGeom>
                      <a:ln>
                        <a:solidFill>
                          <a:schemeClr val="accent2"/>
                        </a:solidFill>
                      </a:ln>
                    </pic:spPr>
                  </pic:pic>
                </a:graphicData>
              </a:graphic>
            </wp:anchor>
          </w:drawing>
        </w:r>
      </w:del>
      <w:del w:id="619" w:author="Jay" w:date="2017-10-22T17:04:00Z">
        <w:r w:rsidR="002D3F68" w:rsidRPr="00CA52EF" w:rsidDel="00E867B5">
          <w:rPr>
            <w:rFonts w:ascii="Calibri" w:hAnsi="Calibri"/>
            <w:rPrChange w:id="620" w:author="Jay" w:date="2017-10-22T19:45:00Z">
              <w:rPr/>
            </w:rPrChange>
          </w:rPr>
          <w:br w:type="textWrapping" w:clear="all"/>
        </w:r>
      </w:del>
    </w:p>
    <w:p w14:paraId="01B0A141" w14:textId="0509A054" w:rsidR="008336AC" w:rsidRPr="00CA52EF" w:rsidRDefault="00131827" w:rsidP="001601A6">
      <w:pPr>
        <w:pStyle w:val="ListParagraph"/>
        <w:numPr>
          <w:ilvl w:val="0"/>
          <w:numId w:val="34"/>
        </w:numPr>
        <w:rPr>
          <w:rFonts w:ascii="Calibri" w:hAnsi="Calibri"/>
          <w:rPrChange w:id="621" w:author="Jay" w:date="2017-10-22T19:45:00Z">
            <w:rPr/>
          </w:rPrChange>
        </w:rPr>
      </w:pPr>
      <w:r w:rsidRPr="00CA52EF">
        <w:rPr>
          <w:rFonts w:ascii="Calibri" w:hAnsi="Calibri"/>
          <w:rPrChange w:id="622" w:author="Jay" w:date="2017-10-22T19:45:00Z">
            <w:rPr/>
          </w:rPrChange>
        </w:rPr>
        <w:t>Step 2</w:t>
      </w:r>
      <w:r w:rsidR="00BB5470" w:rsidRPr="00CA52EF">
        <w:rPr>
          <w:rFonts w:ascii="Calibri" w:hAnsi="Calibri"/>
          <w:rPrChange w:id="623" w:author="Jay" w:date="2017-10-22T19:45:00Z">
            <w:rPr/>
          </w:rPrChange>
        </w:rPr>
        <w:t xml:space="preserve"> – </w:t>
      </w:r>
      <w:ins w:id="624" w:author="Jay" w:date="2017-10-22T17:46:00Z">
        <w:r w:rsidR="00FC47CD" w:rsidRPr="00CA52EF">
          <w:rPr>
            <w:rFonts w:ascii="Calibri" w:hAnsi="Calibri"/>
            <w:rPrChange w:id="625" w:author="Jay" w:date="2017-10-22T19:45:00Z">
              <w:rPr/>
            </w:rPrChange>
          </w:rPr>
          <w:t>Connect to Source databa</w:t>
        </w:r>
        <w:r w:rsidR="00DD0590" w:rsidRPr="00CA52EF">
          <w:rPr>
            <w:rFonts w:ascii="Calibri" w:hAnsi="Calibri"/>
            <w:rPrChange w:id="626" w:author="Jay" w:date="2017-10-22T19:45:00Z">
              <w:rPr/>
            </w:rPrChange>
          </w:rPr>
          <w:t xml:space="preserve">se. </w:t>
        </w:r>
      </w:ins>
      <w:ins w:id="627" w:author="Jay" w:date="2017-10-22T17:20:00Z">
        <w:r w:rsidR="00F66A21" w:rsidRPr="00CA52EF">
          <w:rPr>
            <w:rFonts w:ascii="Calibri" w:hAnsi="Calibri"/>
            <w:rPrChange w:id="628" w:author="Jay" w:date="2017-10-22T19:45:00Z">
              <w:rPr/>
            </w:rPrChange>
          </w:rPr>
          <w:t xml:space="preserve">Click the </w:t>
        </w:r>
      </w:ins>
      <w:ins w:id="629" w:author="Jay" w:date="2017-10-22T17:21:00Z">
        <w:r w:rsidR="00F66A21" w:rsidRPr="00CA52EF">
          <w:rPr>
            <w:rFonts w:ascii="Calibri" w:hAnsi="Calibri"/>
            <w:rPrChange w:id="630" w:author="Jay" w:date="2017-10-22T19:45:00Z">
              <w:rPr/>
            </w:rPrChange>
          </w:rPr>
          <w:t>“</w:t>
        </w:r>
      </w:ins>
      <w:r w:rsidR="00BB5470" w:rsidRPr="00CA52EF">
        <w:rPr>
          <w:rFonts w:ascii="Calibri" w:hAnsi="Calibri"/>
          <w:rPrChange w:id="631" w:author="Jay" w:date="2017-10-22T19:45:00Z">
            <w:rPr/>
          </w:rPrChange>
        </w:rPr>
        <w:t xml:space="preserve">Connect to </w:t>
      </w:r>
      <w:ins w:id="632" w:author="Jay" w:date="2017-10-22T17:20:00Z">
        <w:r w:rsidR="00F66A21" w:rsidRPr="00CA52EF">
          <w:rPr>
            <w:rFonts w:ascii="Calibri" w:hAnsi="Calibri"/>
            <w:rPrChange w:id="633" w:author="Jay" w:date="2017-10-22T19:45:00Z">
              <w:rPr/>
            </w:rPrChange>
          </w:rPr>
          <w:t>Oracle</w:t>
        </w:r>
      </w:ins>
      <w:ins w:id="634" w:author="Jay" w:date="2017-10-22T17:21:00Z">
        <w:r w:rsidR="00F66A21" w:rsidRPr="00CA52EF">
          <w:rPr>
            <w:rFonts w:ascii="Calibri" w:hAnsi="Calibri"/>
            <w:rPrChange w:id="635" w:author="Jay" w:date="2017-10-22T19:45:00Z">
              <w:rPr/>
            </w:rPrChange>
          </w:rPr>
          <w:t>”</w:t>
        </w:r>
      </w:ins>
      <w:ins w:id="636" w:author="Jay" w:date="2017-10-22T17:20:00Z">
        <w:r w:rsidR="00F66A21" w:rsidRPr="00CA52EF">
          <w:rPr>
            <w:rFonts w:ascii="Calibri" w:hAnsi="Calibri"/>
            <w:rPrChange w:id="637" w:author="Jay" w:date="2017-10-22T19:45:00Z">
              <w:rPr/>
            </w:rPrChange>
          </w:rPr>
          <w:t xml:space="preserve"> </w:t>
        </w:r>
        <w:r w:rsidR="00704D0C" w:rsidRPr="00CA52EF">
          <w:rPr>
            <w:rFonts w:ascii="Calibri" w:hAnsi="Calibri"/>
            <w:rPrChange w:id="638" w:author="Jay" w:date="2017-10-22T19:45:00Z">
              <w:rPr/>
            </w:rPrChange>
          </w:rPr>
          <w:t>in the console</w:t>
        </w:r>
      </w:ins>
      <w:del w:id="639" w:author="Jay" w:date="2017-10-22T17:20:00Z">
        <w:r w:rsidR="00BB5470" w:rsidRPr="00CA52EF" w:rsidDel="00F66A21">
          <w:rPr>
            <w:rFonts w:ascii="Calibri" w:hAnsi="Calibri"/>
            <w:rPrChange w:id="640" w:author="Jay" w:date="2017-10-22T19:45:00Z">
              <w:rPr/>
            </w:rPrChange>
          </w:rPr>
          <w:delText>Source Database</w:delText>
        </w:r>
      </w:del>
    </w:p>
    <w:tbl>
      <w:tblPr>
        <w:tblStyle w:val="TableGrid"/>
        <w:tblW w:w="0" w:type="auto"/>
        <w:tblLook w:val="04A0" w:firstRow="1" w:lastRow="0" w:firstColumn="1" w:lastColumn="0" w:noHBand="0" w:noVBand="1"/>
        <w:tblPrChange w:id="641" w:author="Jay" w:date="2017-10-22T17:09:00Z">
          <w:tblPr>
            <w:tblStyle w:val="TableGrid"/>
            <w:tblW w:w="0" w:type="auto"/>
            <w:tblLook w:val="04A0" w:firstRow="1" w:lastRow="0" w:firstColumn="1" w:lastColumn="0" w:noHBand="0" w:noVBand="1"/>
          </w:tblPr>
        </w:tblPrChange>
      </w:tblPr>
      <w:tblGrid>
        <w:gridCol w:w="1889"/>
        <w:gridCol w:w="6741"/>
        <w:tblGridChange w:id="642">
          <w:tblGrid>
            <w:gridCol w:w="1979"/>
            <w:gridCol w:w="6651"/>
          </w:tblGrid>
        </w:tblGridChange>
      </w:tblGrid>
      <w:tr w:rsidR="001954D1" w:rsidRPr="00CA52EF" w14:paraId="0689FC05" w14:textId="77777777" w:rsidTr="001954D1">
        <w:tc>
          <w:tcPr>
            <w:tcW w:w="1889" w:type="dxa"/>
            <w:tcPrChange w:id="643" w:author="Jay" w:date="2017-10-22T17:09:00Z">
              <w:tcPr>
                <w:tcW w:w="1979" w:type="dxa"/>
              </w:tcPr>
            </w:tcPrChange>
          </w:tcPr>
          <w:p w14:paraId="0AF9F69C" w14:textId="78144A3E" w:rsidR="001601A6" w:rsidRPr="00644161" w:rsidRDefault="001601A6" w:rsidP="001601A6">
            <w:pPr>
              <w:rPr>
                <w:rFonts w:ascii="Calibri" w:hAnsi="Calibri"/>
                <w:sz w:val="20"/>
                <w:szCs w:val="20"/>
                <w:rPrChange w:id="644" w:author="Jay" w:date="2017-10-22T20:13:00Z">
                  <w:rPr/>
                </w:rPrChange>
              </w:rPr>
            </w:pPr>
            <w:r w:rsidRPr="00644161">
              <w:rPr>
                <w:rFonts w:ascii="Calibri" w:hAnsi="Calibri"/>
                <w:sz w:val="20"/>
                <w:szCs w:val="20"/>
                <w:rPrChange w:id="645" w:author="Jay" w:date="2017-10-22T20:13:00Z">
                  <w:rPr/>
                </w:rPrChange>
              </w:rPr>
              <w:t>Type</w:t>
            </w:r>
          </w:p>
        </w:tc>
        <w:tc>
          <w:tcPr>
            <w:tcW w:w="6741" w:type="dxa"/>
            <w:tcPrChange w:id="646" w:author="Jay" w:date="2017-10-22T17:09:00Z">
              <w:tcPr>
                <w:tcW w:w="6651" w:type="dxa"/>
              </w:tcPr>
            </w:tcPrChange>
          </w:tcPr>
          <w:p w14:paraId="32767C44" w14:textId="179856D0" w:rsidR="001601A6" w:rsidRPr="00644161" w:rsidRDefault="001601A6" w:rsidP="001601A6">
            <w:pPr>
              <w:rPr>
                <w:rFonts w:ascii="Calibri" w:hAnsi="Calibri"/>
                <w:sz w:val="20"/>
                <w:szCs w:val="20"/>
                <w:rPrChange w:id="647" w:author="Jay" w:date="2017-10-22T20:13:00Z">
                  <w:rPr/>
                </w:rPrChange>
              </w:rPr>
            </w:pPr>
            <w:r w:rsidRPr="00644161">
              <w:rPr>
                <w:rFonts w:ascii="Calibri" w:hAnsi="Calibri"/>
                <w:sz w:val="20"/>
                <w:szCs w:val="20"/>
                <w:rPrChange w:id="648" w:author="Jay" w:date="2017-10-22T20:13:00Z">
                  <w:rPr/>
                </w:rPrChange>
              </w:rPr>
              <w:t>SID</w:t>
            </w:r>
          </w:p>
        </w:tc>
      </w:tr>
      <w:tr w:rsidR="001954D1" w:rsidRPr="00CA52EF" w14:paraId="61865C9C" w14:textId="77777777" w:rsidTr="001954D1">
        <w:tc>
          <w:tcPr>
            <w:tcW w:w="1889" w:type="dxa"/>
            <w:tcPrChange w:id="649" w:author="Jay" w:date="2017-10-22T17:09:00Z">
              <w:tcPr>
                <w:tcW w:w="1979" w:type="dxa"/>
              </w:tcPr>
            </w:tcPrChange>
          </w:tcPr>
          <w:p w14:paraId="769611F2" w14:textId="7753E312" w:rsidR="001601A6" w:rsidRPr="00644161" w:rsidRDefault="001601A6" w:rsidP="001601A6">
            <w:pPr>
              <w:rPr>
                <w:rFonts w:ascii="Calibri" w:hAnsi="Calibri"/>
                <w:sz w:val="20"/>
                <w:szCs w:val="20"/>
              </w:rPr>
            </w:pPr>
            <w:r w:rsidRPr="00644161">
              <w:rPr>
                <w:rFonts w:ascii="Calibri" w:hAnsi="Calibri"/>
                <w:sz w:val="20"/>
                <w:szCs w:val="20"/>
              </w:rPr>
              <w:t>Server Name</w:t>
            </w:r>
          </w:p>
        </w:tc>
        <w:tc>
          <w:tcPr>
            <w:tcW w:w="6741" w:type="dxa"/>
            <w:tcPrChange w:id="650" w:author="Jay" w:date="2017-10-22T17:09:00Z">
              <w:tcPr>
                <w:tcW w:w="6651" w:type="dxa"/>
              </w:tcPr>
            </w:tcPrChange>
          </w:tcPr>
          <w:p w14:paraId="6B8236D6" w14:textId="17D870C3" w:rsidR="001601A6" w:rsidRPr="00644161" w:rsidRDefault="001601A6" w:rsidP="001954D1">
            <w:pPr>
              <w:rPr>
                <w:ins w:id="651" w:author="Jay" w:date="2017-10-22T17:09:00Z"/>
                <w:rFonts w:ascii="Calibri" w:hAnsi="Calibri"/>
                <w:sz w:val="20"/>
                <w:szCs w:val="20"/>
              </w:rPr>
            </w:pPr>
            <w:r w:rsidRPr="00644161">
              <w:rPr>
                <w:rFonts w:ascii="Calibri" w:hAnsi="Calibri"/>
                <w:sz w:val="20"/>
                <w:szCs w:val="20"/>
              </w:rPr>
              <w:t xml:space="preserve">DNS </w:t>
            </w:r>
            <w:del w:id="652" w:author="Jay" w:date="2017-10-22T17:08:00Z">
              <w:r w:rsidRPr="00644161" w:rsidDel="001954D1">
                <w:rPr>
                  <w:rFonts w:ascii="Calibri" w:hAnsi="Calibri"/>
                  <w:sz w:val="20"/>
                  <w:szCs w:val="20"/>
                </w:rPr>
                <w:delText xml:space="preserve">name </w:delText>
              </w:r>
            </w:del>
            <w:ins w:id="653" w:author="Jay" w:date="2017-10-22T17:09:00Z">
              <w:r w:rsidR="001954D1" w:rsidRPr="00644161">
                <w:rPr>
                  <w:rFonts w:ascii="Calibri" w:hAnsi="Calibri"/>
                  <w:sz w:val="20"/>
                  <w:szCs w:val="20"/>
                </w:rPr>
                <w:t>E</w:t>
              </w:r>
            </w:ins>
            <w:ins w:id="654" w:author="Jay" w:date="2017-10-22T17:08:00Z">
              <w:r w:rsidR="001954D1" w:rsidRPr="00644161">
                <w:rPr>
                  <w:rFonts w:ascii="Calibri" w:hAnsi="Calibri"/>
                  <w:sz w:val="20"/>
                  <w:szCs w:val="20"/>
                </w:rPr>
                <w:t xml:space="preserve">ndpoint </w:t>
              </w:r>
            </w:ins>
            <w:r w:rsidRPr="00644161">
              <w:rPr>
                <w:rFonts w:ascii="Calibri" w:hAnsi="Calibri"/>
                <w:sz w:val="20"/>
                <w:szCs w:val="20"/>
              </w:rPr>
              <w:t>of your Oracle RDS instance</w:t>
            </w:r>
            <w:ins w:id="655" w:author="Jay" w:date="2017-10-22T17:10:00Z">
              <w:r w:rsidR="001954D1" w:rsidRPr="00644161">
                <w:rPr>
                  <w:rFonts w:ascii="Calibri" w:hAnsi="Calibri"/>
                  <w:sz w:val="20"/>
                  <w:szCs w:val="20"/>
                </w:rPr>
                <w:t xml:space="preserve"> (check RDS console)</w:t>
              </w:r>
            </w:ins>
          </w:p>
          <w:p w14:paraId="763B71B6" w14:textId="179303F3" w:rsidR="001954D1" w:rsidRPr="00644161" w:rsidRDefault="001954D1" w:rsidP="001954D1">
            <w:pPr>
              <w:rPr>
                <w:rFonts w:ascii="Calibri" w:eastAsia="Times New Roman" w:hAnsi="Calibri"/>
                <w:color w:val="146EB4"/>
                <w:sz w:val="20"/>
                <w:szCs w:val="20"/>
                <w:rPrChange w:id="656" w:author="Jay" w:date="2017-10-22T20:13:00Z">
                  <w:rPr>
                    <w:rFonts w:ascii="Calibri" w:hAnsi="Calibri"/>
                    <w:sz w:val="20"/>
                    <w:szCs w:val="20"/>
                  </w:rPr>
                </w:rPrChange>
              </w:rPr>
            </w:pPr>
            <w:ins w:id="657" w:author="Jay" w:date="2017-10-22T17:09:00Z">
              <w:r w:rsidRPr="00644161">
                <w:rPr>
                  <w:rFonts w:ascii="Calibri" w:hAnsi="Calibri"/>
                  <w:sz w:val="20"/>
                  <w:szCs w:val="20"/>
                </w:rPr>
                <w:t xml:space="preserve">e.g. </w:t>
              </w:r>
              <w:r w:rsidRPr="00644161">
                <w:rPr>
                  <w:rFonts w:ascii="Calibri" w:eastAsia="Times New Roman" w:hAnsi="Calibri"/>
                  <w:color w:val="146EB4"/>
                  <w:sz w:val="20"/>
                  <w:szCs w:val="20"/>
                </w:rPr>
                <w:t>aovk0f0z2qfxxx.cilfwlyrnxxx.ap-northeast-1.rds.amazonaws.com</w:t>
              </w:r>
            </w:ins>
          </w:p>
        </w:tc>
      </w:tr>
      <w:tr w:rsidR="001954D1" w:rsidRPr="00CA52EF" w14:paraId="3AB82F63" w14:textId="77777777" w:rsidTr="001954D1">
        <w:tc>
          <w:tcPr>
            <w:tcW w:w="1889" w:type="dxa"/>
            <w:tcPrChange w:id="658" w:author="Jay" w:date="2017-10-22T17:09:00Z">
              <w:tcPr>
                <w:tcW w:w="1979" w:type="dxa"/>
              </w:tcPr>
            </w:tcPrChange>
          </w:tcPr>
          <w:p w14:paraId="7A9BB27F" w14:textId="42E96403" w:rsidR="001601A6" w:rsidRPr="00644161" w:rsidRDefault="001601A6" w:rsidP="001601A6">
            <w:pPr>
              <w:rPr>
                <w:rFonts w:ascii="Calibri" w:hAnsi="Calibri"/>
                <w:sz w:val="20"/>
                <w:szCs w:val="20"/>
                <w:rPrChange w:id="659" w:author="Jay" w:date="2017-10-22T20:13:00Z">
                  <w:rPr/>
                </w:rPrChange>
              </w:rPr>
            </w:pPr>
            <w:r w:rsidRPr="00644161">
              <w:rPr>
                <w:rFonts w:ascii="Calibri" w:hAnsi="Calibri"/>
                <w:sz w:val="20"/>
                <w:szCs w:val="20"/>
                <w:rPrChange w:id="660" w:author="Jay" w:date="2017-10-22T20:13:00Z">
                  <w:rPr/>
                </w:rPrChange>
              </w:rPr>
              <w:t>Server Port</w:t>
            </w:r>
          </w:p>
        </w:tc>
        <w:tc>
          <w:tcPr>
            <w:tcW w:w="6741" w:type="dxa"/>
            <w:tcPrChange w:id="661" w:author="Jay" w:date="2017-10-22T17:09:00Z">
              <w:tcPr>
                <w:tcW w:w="6651" w:type="dxa"/>
              </w:tcPr>
            </w:tcPrChange>
          </w:tcPr>
          <w:p w14:paraId="421BAC92" w14:textId="237F2569" w:rsidR="001601A6" w:rsidRPr="00644161" w:rsidRDefault="001601A6" w:rsidP="001601A6">
            <w:pPr>
              <w:rPr>
                <w:rFonts w:ascii="Calibri" w:hAnsi="Calibri"/>
                <w:sz w:val="20"/>
                <w:szCs w:val="20"/>
                <w:rPrChange w:id="662" w:author="Jay" w:date="2017-10-22T20:13:00Z">
                  <w:rPr/>
                </w:rPrChange>
              </w:rPr>
            </w:pPr>
            <w:r w:rsidRPr="00644161">
              <w:rPr>
                <w:rFonts w:ascii="Calibri" w:hAnsi="Calibri"/>
                <w:sz w:val="20"/>
                <w:szCs w:val="20"/>
                <w:rPrChange w:id="663" w:author="Jay" w:date="2017-10-22T20:13:00Z">
                  <w:rPr/>
                </w:rPrChange>
              </w:rPr>
              <w:t>1521</w:t>
            </w:r>
          </w:p>
        </w:tc>
      </w:tr>
      <w:tr w:rsidR="001954D1" w:rsidRPr="00CA52EF" w14:paraId="7604DF7F" w14:textId="77777777" w:rsidTr="001954D1">
        <w:tc>
          <w:tcPr>
            <w:tcW w:w="1889" w:type="dxa"/>
            <w:tcPrChange w:id="664" w:author="Jay" w:date="2017-10-22T17:09:00Z">
              <w:tcPr>
                <w:tcW w:w="1979" w:type="dxa"/>
              </w:tcPr>
            </w:tcPrChange>
          </w:tcPr>
          <w:p w14:paraId="7DA6650B" w14:textId="33FF0AE4" w:rsidR="00296422" w:rsidRPr="00644161" w:rsidRDefault="00296422" w:rsidP="001601A6">
            <w:pPr>
              <w:rPr>
                <w:rFonts w:ascii="Calibri" w:hAnsi="Calibri"/>
                <w:sz w:val="20"/>
                <w:szCs w:val="20"/>
                <w:rPrChange w:id="665" w:author="Jay" w:date="2017-10-22T20:13:00Z">
                  <w:rPr/>
                </w:rPrChange>
              </w:rPr>
            </w:pPr>
            <w:r w:rsidRPr="00644161">
              <w:rPr>
                <w:rFonts w:ascii="Calibri" w:hAnsi="Calibri"/>
                <w:sz w:val="20"/>
                <w:szCs w:val="20"/>
                <w:rPrChange w:id="666" w:author="Jay" w:date="2017-10-22T20:13:00Z">
                  <w:rPr/>
                </w:rPrChange>
              </w:rPr>
              <w:t>Oracle SID</w:t>
            </w:r>
          </w:p>
        </w:tc>
        <w:tc>
          <w:tcPr>
            <w:tcW w:w="6741" w:type="dxa"/>
            <w:tcPrChange w:id="667" w:author="Jay" w:date="2017-10-22T17:09:00Z">
              <w:tcPr>
                <w:tcW w:w="6651" w:type="dxa"/>
              </w:tcPr>
            </w:tcPrChange>
          </w:tcPr>
          <w:p w14:paraId="737F4EF4" w14:textId="5A519B20" w:rsidR="00296422" w:rsidRPr="00644161" w:rsidRDefault="00296422" w:rsidP="001601A6">
            <w:pPr>
              <w:rPr>
                <w:rFonts w:ascii="Calibri" w:hAnsi="Calibri"/>
                <w:sz w:val="20"/>
                <w:szCs w:val="20"/>
                <w:rPrChange w:id="668" w:author="Jay" w:date="2017-10-22T20:13:00Z">
                  <w:rPr/>
                </w:rPrChange>
              </w:rPr>
            </w:pPr>
            <w:r w:rsidRPr="00644161">
              <w:rPr>
                <w:rFonts w:ascii="Calibri" w:hAnsi="Calibri"/>
                <w:sz w:val="20"/>
                <w:szCs w:val="20"/>
                <w:rPrChange w:id="669" w:author="Jay" w:date="2017-10-22T20:13:00Z">
                  <w:rPr/>
                </w:rPrChange>
              </w:rPr>
              <w:t>ORCL</w:t>
            </w:r>
          </w:p>
        </w:tc>
      </w:tr>
      <w:tr w:rsidR="001954D1" w:rsidRPr="00CA52EF" w14:paraId="6449C1B7" w14:textId="77777777" w:rsidTr="001954D1">
        <w:tc>
          <w:tcPr>
            <w:tcW w:w="1889" w:type="dxa"/>
            <w:tcPrChange w:id="670" w:author="Jay" w:date="2017-10-22T17:09:00Z">
              <w:tcPr>
                <w:tcW w:w="1979" w:type="dxa"/>
              </w:tcPr>
            </w:tcPrChange>
          </w:tcPr>
          <w:p w14:paraId="46FEB458" w14:textId="7A4DC4C1" w:rsidR="001601A6" w:rsidRPr="00644161" w:rsidRDefault="001601A6" w:rsidP="001601A6">
            <w:pPr>
              <w:rPr>
                <w:rFonts w:ascii="Calibri" w:hAnsi="Calibri"/>
                <w:sz w:val="20"/>
                <w:szCs w:val="20"/>
                <w:rPrChange w:id="671" w:author="Jay" w:date="2017-10-22T20:13:00Z">
                  <w:rPr/>
                </w:rPrChange>
              </w:rPr>
            </w:pPr>
            <w:r w:rsidRPr="00644161">
              <w:rPr>
                <w:rFonts w:ascii="Calibri" w:hAnsi="Calibri"/>
                <w:sz w:val="20"/>
                <w:szCs w:val="20"/>
                <w:rPrChange w:id="672" w:author="Jay" w:date="2017-10-22T20:13:00Z">
                  <w:rPr/>
                </w:rPrChange>
              </w:rPr>
              <w:t>User name</w:t>
            </w:r>
          </w:p>
        </w:tc>
        <w:tc>
          <w:tcPr>
            <w:tcW w:w="6741" w:type="dxa"/>
            <w:tcPrChange w:id="673" w:author="Jay" w:date="2017-10-22T17:09:00Z">
              <w:tcPr>
                <w:tcW w:w="6651" w:type="dxa"/>
              </w:tcPr>
            </w:tcPrChange>
          </w:tcPr>
          <w:p w14:paraId="34596378" w14:textId="5CA0103E" w:rsidR="001601A6" w:rsidRPr="00644161" w:rsidRDefault="001601A6" w:rsidP="001601A6">
            <w:pPr>
              <w:rPr>
                <w:rFonts w:ascii="Calibri" w:hAnsi="Calibri"/>
                <w:sz w:val="20"/>
                <w:szCs w:val="20"/>
                <w:rPrChange w:id="674" w:author="Jay" w:date="2017-10-22T20:13:00Z">
                  <w:rPr/>
                </w:rPrChange>
              </w:rPr>
            </w:pPr>
            <w:r w:rsidRPr="00644161">
              <w:rPr>
                <w:rFonts w:ascii="Calibri" w:hAnsi="Calibri"/>
                <w:sz w:val="20"/>
                <w:szCs w:val="20"/>
                <w:rPrChange w:id="675" w:author="Jay" w:date="2017-10-22T20:13:00Z">
                  <w:rPr/>
                </w:rPrChange>
              </w:rPr>
              <w:t>dbmaster</w:t>
            </w:r>
          </w:p>
        </w:tc>
      </w:tr>
      <w:tr w:rsidR="001954D1" w:rsidRPr="00CA52EF" w14:paraId="4F3124EC" w14:textId="77777777" w:rsidTr="001954D1">
        <w:trPr>
          <w:trHeight w:val="233"/>
          <w:trPrChange w:id="676" w:author="Jay" w:date="2017-10-22T17:09:00Z">
            <w:trPr>
              <w:trHeight w:val="233"/>
            </w:trPr>
          </w:trPrChange>
        </w:trPr>
        <w:tc>
          <w:tcPr>
            <w:tcW w:w="1889" w:type="dxa"/>
            <w:tcPrChange w:id="677" w:author="Jay" w:date="2017-10-22T17:09:00Z">
              <w:tcPr>
                <w:tcW w:w="1979" w:type="dxa"/>
              </w:tcPr>
            </w:tcPrChange>
          </w:tcPr>
          <w:p w14:paraId="7C99827C" w14:textId="50CDDF28" w:rsidR="001601A6" w:rsidRPr="00644161" w:rsidRDefault="001601A6" w:rsidP="001601A6">
            <w:pPr>
              <w:rPr>
                <w:rFonts w:ascii="Calibri" w:hAnsi="Calibri"/>
                <w:sz w:val="20"/>
                <w:szCs w:val="20"/>
                <w:rPrChange w:id="678" w:author="Jay" w:date="2017-10-22T20:13:00Z">
                  <w:rPr/>
                </w:rPrChange>
              </w:rPr>
            </w:pPr>
            <w:r w:rsidRPr="00644161">
              <w:rPr>
                <w:rFonts w:ascii="Calibri" w:hAnsi="Calibri"/>
                <w:sz w:val="20"/>
                <w:szCs w:val="20"/>
                <w:rPrChange w:id="679" w:author="Jay" w:date="2017-10-22T20:13:00Z">
                  <w:rPr/>
                </w:rPrChange>
              </w:rPr>
              <w:t>Password</w:t>
            </w:r>
          </w:p>
        </w:tc>
        <w:tc>
          <w:tcPr>
            <w:tcW w:w="6741" w:type="dxa"/>
            <w:tcPrChange w:id="680" w:author="Jay" w:date="2017-10-22T17:09:00Z">
              <w:tcPr>
                <w:tcW w:w="6651" w:type="dxa"/>
              </w:tcPr>
            </w:tcPrChange>
          </w:tcPr>
          <w:p w14:paraId="282FDCAA" w14:textId="203B6D7E" w:rsidR="001601A6" w:rsidRPr="00644161" w:rsidRDefault="001601A6" w:rsidP="001601A6">
            <w:pPr>
              <w:rPr>
                <w:rFonts w:ascii="Calibri" w:hAnsi="Calibri"/>
                <w:sz w:val="20"/>
                <w:szCs w:val="20"/>
                <w:rPrChange w:id="681" w:author="Jay" w:date="2017-10-22T20:13:00Z">
                  <w:rPr/>
                </w:rPrChange>
              </w:rPr>
            </w:pPr>
            <w:commentRangeStart w:id="682"/>
            <w:r w:rsidRPr="00644161">
              <w:rPr>
                <w:rFonts w:ascii="Calibri" w:hAnsi="Calibri"/>
                <w:sz w:val="20"/>
                <w:szCs w:val="20"/>
                <w:rPrChange w:id="683" w:author="Jay" w:date="2017-10-22T20:13:00Z">
                  <w:rPr/>
                </w:rPrChange>
              </w:rPr>
              <w:t>oraadmin123</w:t>
            </w:r>
            <w:commentRangeEnd w:id="682"/>
            <w:r w:rsidR="00E867B5" w:rsidRPr="00644161">
              <w:rPr>
                <w:rStyle w:val="CommentReference"/>
                <w:rFonts w:ascii="Calibri" w:hAnsi="Calibri"/>
                <w:sz w:val="20"/>
                <w:szCs w:val="20"/>
                <w:rPrChange w:id="684" w:author="Jay" w:date="2017-10-22T20:13:00Z">
                  <w:rPr>
                    <w:rStyle w:val="CommentReference"/>
                  </w:rPr>
                </w:rPrChange>
              </w:rPr>
              <w:commentReference w:id="682"/>
            </w:r>
          </w:p>
        </w:tc>
      </w:tr>
    </w:tbl>
    <w:p w14:paraId="7AD9C76E" w14:textId="4AE85434" w:rsidR="001601A6" w:rsidRPr="00CA52EF" w:rsidRDefault="00EC7119" w:rsidP="001601A6">
      <w:pPr>
        <w:ind w:left="1080"/>
        <w:rPr>
          <w:rFonts w:ascii="Calibri" w:hAnsi="Calibri"/>
          <w:rPrChange w:id="685" w:author="Jay" w:date="2017-10-22T19:45:00Z">
            <w:rPr/>
          </w:rPrChange>
        </w:rPr>
      </w:pPr>
      <w:ins w:id="686" w:author="Jay" w:date="2017-10-22T17:27:00Z">
        <w:r w:rsidRPr="00CA52EF">
          <w:rPr>
            <w:rFonts w:ascii="Calibri" w:hAnsi="Calibri"/>
            <w:noProof/>
            <w:rPrChange w:id="687" w:author="Jay" w:date="2017-10-22T19:45:00Z">
              <w:rPr>
                <w:noProof/>
              </w:rPr>
            </w:rPrChange>
          </w:rPr>
          <w:t xml:space="preserve"> </w:t>
        </w:r>
      </w:ins>
      <w:ins w:id="688" w:author="Jay" w:date="2017-10-22T17:28:00Z">
        <w:r w:rsidRPr="00CA52EF">
          <w:rPr>
            <w:rFonts w:ascii="Calibri" w:hAnsi="Calibri"/>
            <w:noProof/>
            <w:rPrChange w:id="689" w:author="Jay" w:date="2017-10-22T19:45:00Z">
              <w:rPr>
                <w:noProof/>
              </w:rPr>
            </w:rPrChange>
          </w:rPr>
          <w:drawing>
            <wp:inline distT="0" distB="0" distL="0" distR="0" wp14:anchorId="7DBB9C04" wp14:editId="00D372D0">
              <wp:extent cx="2566035" cy="22910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593001" cy="2315094"/>
                      </a:xfrm>
                      <a:prstGeom prst="rect">
                        <a:avLst/>
                      </a:prstGeom>
                    </pic:spPr>
                  </pic:pic>
                </a:graphicData>
              </a:graphic>
            </wp:inline>
          </w:drawing>
        </w:r>
      </w:ins>
    </w:p>
    <w:p w14:paraId="5857E8C1" w14:textId="57D17F75" w:rsidR="006C5C2B" w:rsidRPr="00CA52EF" w:rsidRDefault="006C5C2B" w:rsidP="00DC7484">
      <w:pPr>
        <w:pStyle w:val="ListParagraph"/>
        <w:numPr>
          <w:ilvl w:val="1"/>
          <w:numId w:val="34"/>
        </w:numPr>
        <w:rPr>
          <w:ins w:id="690" w:author="Jay" w:date="2017-10-22T17:27:00Z"/>
          <w:rFonts w:ascii="Calibri" w:hAnsi="Calibri"/>
          <w:rPrChange w:id="691" w:author="Jay" w:date="2017-10-22T19:45:00Z">
            <w:rPr>
              <w:ins w:id="692" w:author="Jay" w:date="2017-10-22T17:27:00Z"/>
            </w:rPr>
          </w:rPrChange>
        </w:rPr>
      </w:pPr>
      <w:r w:rsidRPr="00CA52EF">
        <w:rPr>
          <w:rFonts w:ascii="Calibri" w:hAnsi="Calibri"/>
          <w:rPrChange w:id="693" w:author="Jay" w:date="2017-10-22T19:45:00Z">
            <w:rPr/>
          </w:rPrChange>
        </w:rPr>
        <w:t xml:space="preserve">Click </w:t>
      </w:r>
      <w:r w:rsidR="00DF10D9" w:rsidRPr="00CA52EF">
        <w:rPr>
          <w:rFonts w:ascii="Calibri" w:hAnsi="Calibri"/>
          <w:rPrChange w:id="694" w:author="Jay" w:date="2017-10-22T19:45:00Z">
            <w:rPr/>
          </w:rPrChange>
        </w:rPr>
        <w:t>‘</w:t>
      </w:r>
      <w:r w:rsidRPr="00CA52EF">
        <w:rPr>
          <w:rFonts w:ascii="Calibri" w:hAnsi="Calibri"/>
          <w:b/>
          <w:rPrChange w:id="695" w:author="Jay" w:date="2017-10-22T19:45:00Z">
            <w:rPr>
              <w:b/>
            </w:rPr>
          </w:rPrChange>
        </w:rPr>
        <w:t>Test Connection</w:t>
      </w:r>
      <w:r w:rsidR="00DF10D9" w:rsidRPr="00CA52EF">
        <w:rPr>
          <w:rFonts w:ascii="Calibri" w:hAnsi="Calibri"/>
          <w:rPrChange w:id="696" w:author="Jay" w:date="2017-10-22T19:45:00Z">
            <w:rPr/>
          </w:rPrChange>
        </w:rPr>
        <w:t>’</w:t>
      </w:r>
      <w:r w:rsidRPr="00CA52EF">
        <w:rPr>
          <w:rFonts w:ascii="Calibri" w:hAnsi="Calibri"/>
          <w:rPrChange w:id="697" w:author="Jay" w:date="2017-10-22T19:45:00Z">
            <w:rPr/>
          </w:rPrChange>
        </w:rPr>
        <w:t xml:space="preserve"> – Make sure you get a </w:t>
      </w:r>
      <w:r w:rsidR="00DF10D9" w:rsidRPr="00CA52EF">
        <w:rPr>
          <w:rFonts w:ascii="Calibri" w:hAnsi="Calibri"/>
          <w:rPrChange w:id="698" w:author="Jay" w:date="2017-10-22T19:45:00Z">
            <w:rPr/>
          </w:rPrChange>
        </w:rPr>
        <w:t>‘</w:t>
      </w:r>
      <w:r w:rsidRPr="00CA52EF">
        <w:rPr>
          <w:rFonts w:ascii="Calibri" w:hAnsi="Calibri"/>
          <w:b/>
          <w:rPrChange w:id="699" w:author="Jay" w:date="2017-10-22T19:45:00Z">
            <w:rPr>
              <w:b/>
            </w:rPr>
          </w:rPrChange>
        </w:rPr>
        <w:t xml:space="preserve">Connection </w:t>
      </w:r>
      <w:r w:rsidR="00DF10D9" w:rsidRPr="00CA52EF">
        <w:rPr>
          <w:rFonts w:ascii="Calibri" w:hAnsi="Calibri"/>
          <w:b/>
          <w:rPrChange w:id="700" w:author="Jay" w:date="2017-10-22T19:45:00Z">
            <w:rPr>
              <w:b/>
            </w:rPr>
          </w:rPrChange>
        </w:rPr>
        <w:t>Successful</w:t>
      </w:r>
      <w:r w:rsidR="00DF10D9" w:rsidRPr="00CA52EF">
        <w:rPr>
          <w:rFonts w:ascii="Calibri" w:hAnsi="Calibri"/>
          <w:rPrChange w:id="701" w:author="Jay" w:date="2017-10-22T19:45:00Z">
            <w:rPr/>
          </w:rPrChange>
        </w:rPr>
        <w:t>’ message</w:t>
      </w:r>
      <w:r w:rsidRPr="00CA52EF">
        <w:rPr>
          <w:rFonts w:ascii="Calibri" w:hAnsi="Calibri"/>
          <w:rPrChange w:id="702" w:author="Jay" w:date="2017-10-22T19:45:00Z">
            <w:rPr/>
          </w:rPrChange>
        </w:rPr>
        <w:t xml:space="preserve"> </w:t>
      </w:r>
    </w:p>
    <w:p w14:paraId="600EAACF" w14:textId="6BED7FFD" w:rsidR="00EC7119" w:rsidRPr="00CA52EF" w:rsidRDefault="00EC7119">
      <w:pPr>
        <w:ind w:left="1080"/>
        <w:rPr>
          <w:rFonts w:ascii="Calibri" w:hAnsi="Calibri"/>
          <w:rPrChange w:id="703" w:author="Jay" w:date="2017-10-22T19:45:00Z">
            <w:rPr/>
          </w:rPrChange>
        </w:rPr>
        <w:pPrChange w:id="704" w:author="Jay" w:date="2017-10-22T17:27:00Z">
          <w:pPr>
            <w:pStyle w:val="ListParagraph"/>
            <w:numPr>
              <w:ilvl w:val="1"/>
              <w:numId w:val="34"/>
            </w:numPr>
            <w:ind w:left="1440" w:hanging="360"/>
          </w:pPr>
        </w:pPrChange>
      </w:pPr>
      <w:ins w:id="705" w:author="Jay" w:date="2017-10-22T17:27:00Z">
        <w:r w:rsidRPr="00CA52EF">
          <w:rPr>
            <w:rFonts w:ascii="Calibri" w:hAnsi="Calibri"/>
            <w:noProof/>
            <w:rPrChange w:id="706" w:author="Jay" w:date="2017-10-22T19:45:00Z">
              <w:rPr>
                <w:noProof/>
              </w:rPr>
            </w:rPrChange>
          </w:rPr>
          <w:lastRenderedPageBreak/>
          <w:drawing>
            <wp:inline distT="0" distB="0" distL="0" distR="0" wp14:anchorId="1153F8F6" wp14:editId="4C2A9039">
              <wp:extent cx="2566035" cy="22960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579958" cy="2308524"/>
                      </a:xfrm>
                      <a:prstGeom prst="rect">
                        <a:avLst/>
                      </a:prstGeom>
                    </pic:spPr>
                  </pic:pic>
                </a:graphicData>
              </a:graphic>
            </wp:inline>
          </w:drawing>
        </w:r>
      </w:ins>
    </w:p>
    <w:p w14:paraId="7533111F" w14:textId="7198B680" w:rsidR="004D64EF" w:rsidRPr="00CA52EF" w:rsidRDefault="009441CB" w:rsidP="00DC7484">
      <w:pPr>
        <w:pStyle w:val="ListParagraph"/>
        <w:numPr>
          <w:ilvl w:val="1"/>
          <w:numId w:val="34"/>
        </w:numPr>
        <w:rPr>
          <w:ins w:id="707" w:author="Jay" w:date="2017-10-22T17:30:00Z"/>
          <w:rFonts w:ascii="Calibri" w:hAnsi="Calibri"/>
          <w:rPrChange w:id="708" w:author="Jay" w:date="2017-10-22T19:45:00Z">
            <w:rPr>
              <w:ins w:id="709" w:author="Jay" w:date="2017-10-22T17:30:00Z"/>
            </w:rPr>
          </w:rPrChange>
        </w:rPr>
      </w:pPr>
      <w:r w:rsidRPr="00CA52EF">
        <w:rPr>
          <w:rFonts w:ascii="Calibri" w:hAnsi="Calibri"/>
          <w:rPrChange w:id="710" w:author="Jay" w:date="2017-10-22T19:45:00Z">
            <w:rPr/>
          </w:rPrChange>
        </w:rPr>
        <w:t xml:space="preserve">Click </w:t>
      </w:r>
      <w:r w:rsidR="00DF10D9" w:rsidRPr="00CA52EF">
        <w:rPr>
          <w:rFonts w:ascii="Calibri" w:hAnsi="Calibri"/>
          <w:rPrChange w:id="711" w:author="Jay" w:date="2017-10-22T19:45:00Z">
            <w:rPr/>
          </w:rPrChange>
        </w:rPr>
        <w:t>‘</w:t>
      </w:r>
      <w:ins w:id="712" w:author="Jay" w:date="2017-10-22T17:28:00Z">
        <w:r w:rsidR="00EC7119" w:rsidRPr="00CA52EF">
          <w:rPr>
            <w:rFonts w:ascii="Calibri" w:hAnsi="Calibri"/>
            <w:b/>
            <w:rPrChange w:id="713" w:author="Jay" w:date="2017-10-22T19:45:00Z">
              <w:rPr/>
            </w:rPrChange>
          </w:rPr>
          <w:t>OK</w:t>
        </w:r>
      </w:ins>
      <w:del w:id="714" w:author="Jay" w:date="2017-10-22T17:28:00Z">
        <w:r w:rsidRPr="00CA52EF" w:rsidDel="00EC7119">
          <w:rPr>
            <w:rFonts w:ascii="Calibri" w:hAnsi="Calibri"/>
            <w:b/>
            <w:rPrChange w:id="715" w:author="Jay" w:date="2017-10-22T19:45:00Z">
              <w:rPr>
                <w:b/>
              </w:rPr>
            </w:rPrChange>
          </w:rPr>
          <w:delText>Next</w:delText>
        </w:r>
      </w:del>
      <w:r w:rsidR="00DF10D9" w:rsidRPr="00CA52EF">
        <w:rPr>
          <w:rFonts w:ascii="Calibri" w:hAnsi="Calibri"/>
          <w:b/>
          <w:rPrChange w:id="716" w:author="Jay" w:date="2017-10-22T19:45:00Z">
            <w:rPr>
              <w:b/>
            </w:rPr>
          </w:rPrChange>
        </w:rPr>
        <w:t>’</w:t>
      </w:r>
      <w:r w:rsidRPr="00CA52EF">
        <w:rPr>
          <w:rFonts w:ascii="Calibri" w:hAnsi="Calibri"/>
          <w:rPrChange w:id="717" w:author="Jay" w:date="2017-10-22T19:45:00Z">
            <w:rPr/>
          </w:rPrChange>
        </w:rPr>
        <w:t xml:space="preserve"> to proceed</w:t>
      </w:r>
      <w:ins w:id="718" w:author="Jay" w:date="2017-10-22T17:28:00Z">
        <w:r w:rsidR="00EC7119" w:rsidRPr="00CA52EF">
          <w:rPr>
            <w:rFonts w:ascii="Calibri" w:hAnsi="Calibri"/>
            <w:rPrChange w:id="719" w:author="Jay" w:date="2017-10-22T19:45:00Z">
              <w:rPr/>
            </w:rPrChange>
          </w:rPr>
          <w:t xml:space="preserve">. </w:t>
        </w:r>
      </w:ins>
      <w:ins w:id="720" w:author="Jay" w:date="2017-10-22T17:29:00Z">
        <w:r w:rsidR="00EC7119" w:rsidRPr="00CA52EF">
          <w:rPr>
            <w:rFonts w:ascii="Calibri" w:hAnsi="Calibri"/>
            <w:rPrChange w:id="721" w:author="Jay" w:date="2017-10-22T19:45:00Z">
              <w:rPr/>
            </w:rPrChange>
          </w:rPr>
          <w:t>You will get schemas from Oracle.</w:t>
        </w:r>
      </w:ins>
    </w:p>
    <w:p w14:paraId="7795E2EB" w14:textId="1E55A7F5" w:rsidR="00EC7119" w:rsidRPr="00CA52EF" w:rsidRDefault="00EC7119">
      <w:pPr>
        <w:ind w:left="1080"/>
        <w:rPr>
          <w:rFonts w:ascii="Calibri" w:hAnsi="Calibri"/>
          <w:rPrChange w:id="722" w:author="Jay" w:date="2017-10-22T19:45:00Z">
            <w:rPr/>
          </w:rPrChange>
        </w:rPr>
        <w:pPrChange w:id="723" w:author="Jay" w:date="2017-10-22T17:30:00Z">
          <w:pPr>
            <w:pStyle w:val="ListParagraph"/>
            <w:numPr>
              <w:ilvl w:val="1"/>
              <w:numId w:val="34"/>
            </w:numPr>
            <w:ind w:left="1440" w:hanging="360"/>
          </w:pPr>
        </w:pPrChange>
      </w:pPr>
      <w:ins w:id="724" w:author="Jay" w:date="2017-10-22T17:30:00Z">
        <w:r w:rsidRPr="00CA52EF">
          <w:rPr>
            <w:rFonts w:ascii="Calibri" w:hAnsi="Calibri"/>
            <w:noProof/>
            <w:rPrChange w:id="725" w:author="Jay" w:date="2017-10-22T19:45:00Z">
              <w:rPr>
                <w:noProof/>
              </w:rPr>
            </w:rPrChange>
          </w:rPr>
          <w:drawing>
            <wp:inline distT="0" distB="0" distL="0" distR="0" wp14:anchorId="571916FA" wp14:editId="4CE7085E">
              <wp:extent cx="5486400" cy="198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486400" cy="1980565"/>
                      </a:xfrm>
                      <a:prstGeom prst="rect">
                        <a:avLst/>
                      </a:prstGeom>
                    </pic:spPr>
                  </pic:pic>
                </a:graphicData>
              </a:graphic>
            </wp:inline>
          </w:drawing>
        </w:r>
      </w:ins>
    </w:p>
    <w:p w14:paraId="286C23BC" w14:textId="7E8FE545" w:rsidR="008336AC" w:rsidRPr="00CA52EF" w:rsidDel="00EB3448" w:rsidRDefault="006C5C2B" w:rsidP="004D64EF">
      <w:pPr>
        <w:rPr>
          <w:del w:id="726" w:author="Jay" w:date="2017-10-22T18:12:00Z"/>
          <w:rFonts w:ascii="Calibri" w:hAnsi="Calibri"/>
          <w:rPrChange w:id="727" w:author="Jay" w:date="2017-10-22T19:45:00Z">
            <w:rPr>
              <w:del w:id="728" w:author="Jay" w:date="2017-10-22T18:12:00Z"/>
            </w:rPr>
          </w:rPrChange>
        </w:rPr>
      </w:pPr>
      <w:del w:id="729" w:author="Jay" w:date="2017-10-22T17:27:00Z">
        <w:r w:rsidRPr="00CA52EF" w:rsidDel="00EC7119">
          <w:rPr>
            <w:rFonts w:ascii="Calibri" w:hAnsi="Calibri"/>
            <w:noProof/>
            <w:rPrChange w:id="730" w:author="Jay" w:date="2017-10-22T19:45:00Z">
              <w:rPr>
                <w:noProof/>
              </w:rPr>
            </w:rPrChange>
          </w:rPr>
          <w:drawing>
            <wp:inline distT="0" distB="0" distL="0" distR="0" wp14:anchorId="1DD76528" wp14:editId="715B8BCA">
              <wp:extent cx="5570980" cy="3200400"/>
              <wp:effectExtent l="25400" t="25400" r="1714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570980" cy="3200400"/>
                      </a:xfrm>
                      <a:prstGeom prst="rect">
                        <a:avLst/>
                      </a:prstGeom>
                      <a:ln>
                        <a:solidFill>
                          <a:schemeClr val="accent2"/>
                        </a:solidFill>
                      </a:ln>
                    </pic:spPr>
                  </pic:pic>
                </a:graphicData>
              </a:graphic>
            </wp:inline>
          </w:drawing>
        </w:r>
      </w:del>
    </w:p>
    <w:p w14:paraId="35304D44" w14:textId="3A29A637" w:rsidR="00B764D8" w:rsidRPr="00CA52EF" w:rsidDel="00EB3448" w:rsidRDefault="00DC7484" w:rsidP="00B764D8">
      <w:pPr>
        <w:pStyle w:val="ListParagraph"/>
        <w:numPr>
          <w:ilvl w:val="0"/>
          <w:numId w:val="34"/>
        </w:numPr>
        <w:rPr>
          <w:del w:id="731" w:author="Jay" w:date="2017-10-22T18:12:00Z"/>
          <w:rFonts w:ascii="Calibri" w:hAnsi="Calibri"/>
          <w:rPrChange w:id="732" w:author="Jay" w:date="2017-10-22T19:45:00Z">
            <w:rPr>
              <w:del w:id="733" w:author="Jay" w:date="2017-10-22T18:12:00Z"/>
            </w:rPr>
          </w:rPrChange>
        </w:rPr>
      </w:pPr>
      <w:del w:id="734" w:author="Jay" w:date="2017-10-22T18:12:00Z">
        <w:r w:rsidRPr="00CA52EF" w:rsidDel="00EB3448">
          <w:rPr>
            <w:rFonts w:ascii="Calibri" w:hAnsi="Calibri"/>
            <w:rPrChange w:id="735" w:author="Jay" w:date="2017-10-22T19:45:00Z">
              <w:rPr/>
            </w:rPrChange>
          </w:rPr>
          <w:delText>Step 3</w:delText>
        </w:r>
        <w:r w:rsidR="00435A5A" w:rsidRPr="00CA52EF" w:rsidDel="00EB3448">
          <w:rPr>
            <w:rFonts w:ascii="Calibri" w:hAnsi="Calibri"/>
            <w:rPrChange w:id="736" w:author="Jay" w:date="2017-10-22T19:45:00Z">
              <w:rPr/>
            </w:rPrChange>
          </w:rPr>
          <w:delText xml:space="preserve"> – Select Schema</w:delText>
        </w:r>
      </w:del>
    </w:p>
    <w:p w14:paraId="53AF1107" w14:textId="2C74EA29" w:rsidR="001C77EB" w:rsidRPr="00CA52EF" w:rsidDel="00EB3448" w:rsidRDefault="003237CF">
      <w:pPr>
        <w:ind w:left="1080"/>
        <w:rPr>
          <w:del w:id="737" w:author="Jay" w:date="2017-10-22T18:12:00Z"/>
          <w:rFonts w:ascii="Calibri" w:hAnsi="Calibri"/>
          <w:rPrChange w:id="738" w:author="Jay" w:date="2017-10-22T19:45:00Z">
            <w:rPr>
              <w:del w:id="739" w:author="Jay" w:date="2017-10-22T18:12:00Z"/>
            </w:rPr>
          </w:rPrChange>
        </w:rPr>
        <w:pPrChange w:id="740" w:author="Jay" w:date="2017-10-22T17:35:00Z">
          <w:pPr>
            <w:pStyle w:val="ListParagraph"/>
            <w:numPr>
              <w:ilvl w:val="1"/>
              <w:numId w:val="34"/>
            </w:numPr>
            <w:ind w:left="1440" w:hanging="360"/>
          </w:pPr>
        </w:pPrChange>
      </w:pPr>
      <w:del w:id="741" w:author="Jay" w:date="2017-10-22T18:12:00Z">
        <w:r w:rsidRPr="00CA52EF" w:rsidDel="00EB3448">
          <w:rPr>
            <w:rFonts w:ascii="Calibri" w:hAnsi="Calibri"/>
            <w:rPrChange w:id="742" w:author="Jay" w:date="2017-10-22T19:45:00Z">
              <w:rPr/>
            </w:rPrChange>
          </w:rPr>
          <w:delText>Select</w:delText>
        </w:r>
        <w:r w:rsidRPr="00CA52EF" w:rsidDel="00EB3448">
          <w:rPr>
            <w:rFonts w:ascii="Calibri" w:hAnsi="Calibri"/>
            <w:b/>
            <w:rPrChange w:id="743" w:author="Jay" w:date="2017-10-22T19:45:00Z">
              <w:rPr/>
            </w:rPrChange>
          </w:rPr>
          <w:delText xml:space="preserve"> ‘</w:delText>
        </w:r>
      </w:del>
      <w:del w:id="744" w:author="Jay" w:date="2017-10-22T18:03:00Z">
        <w:r w:rsidRPr="00CA52EF" w:rsidDel="00490628">
          <w:rPr>
            <w:rFonts w:ascii="Calibri" w:hAnsi="Calibri"/>
            <w:b/>
            <w:rPrChange w:id="745" w:author="Jay" w:date="2017-10-22T19:45:00Z">
              <w:rPr>
                <w:b/>
              </w:rPr>
            </w:rPrChange>
          </w:rPr>
          <w:delText>DBMASTER</w:delText>
        </w:r>
      </w:del>
      <w:del w:id="746" w:author="Jay" w:date="2017-10-22T18:12:00Z">
        <w:r w:rsidRPr="00CA52EF" w:rsidDel="00EB3448">
          <w:rPr>
            <w:rFonts w:ascii="Calibri" w:hAnsi="Calibri"/>
            <w:b/>
            <w:rPrChange w:id="747" w:author="Jay" w:date="2017-10-22T19:45:00Z">
              <w:rPr>
                <w:b/>
              </w:rPr>
            </w:rPrChange>
          </w:rPr>
          <w:delText xml:space="preserve">’ </w:delText>
        </w:r>
      </w:del>
      <w:del w:id="748" w:author="Jay" w:date="2017-10-22T18:08:00Z">
        <w:r w:rsidRPr="00CA52EF" w:rsidDel="00D2377C">
          <w:rPr>
            <w:rFonts w:ascii="Calibri" w:hAnsi="Calibri"/>
            <w:rPrChange w:id="749" w:author="Jay" w:date="2017-10-22T19:45:00Z">
              <w:rPr/>
            </w:rPrChange>
          </w:rPr>
          <w:delText xml:space="preserve">as a </w:delText>
        </w:r>
      </w:del>
      <w:del w:id="750" w:author="Jay" w:date="2017-10-22T18:12:00Z">
        <w:r w:rsidRPr="00CA52EF" w:rsidDel="00EB3448">
          <w:rPr>
            <w:rFonts w:ascii="Calibri" w:hAnsi="Calibri"/>
            <w:rPrChange w:id="751" w:author="Jay" w:date="2017-10-22T19:45:00Z">
              <w:rPr/>
            </w:rPrChange>
          </w:rPr>
          <w:delText>schema for SCT to analyze</w:delText>
        </w:r>
      </w:del>
    </w:p>
    <w:p w14:paraId="47BA8D5B" w14:textId="66DBDC86" w:rsidR="006B28DC" w:rsidRPr="00CA52EF" w:rsidDel="00EB3448" w:rsidRDefault="006B28DC" w:rsidP="00DC7484">
      <w:pPr>
        <w:pStyle w:val="ListParagraph"/>
        <w:numPr>
          <w:ilvl w:val="1"/>
          <w:numId w:val="34"/>
        </w:numPr>
        <w:rPr>
          <w:del w:id="752" w:author="Jay" w:date="2017-10-22T18:12:00Z"/>
          <w:rFonts w:ascii="Calibri" w:hAnsi="Calibri"/>
          <w:rPrChange w:id="753" w:author="Jay" w:date="2017-10-22T19:45:00Z">
            <w:rPr>
              <w:del w:id="754" w:author="Jay" w:date="2017-10-22T18:12:00Z"/>
            </w:rPr>
          </w:rPrChange>
        </w:rPr>
      </w:pPr>
      <w:del w:id="755" w:author="Jay" w:date="2017-10-22T18:12:00Z">
        <w:r w:rsidRPr="00CA52EF" w:rsidDel="00EB3448">
          <w:rPr>
            <w:rFonts w:ascii="Calibri" w:hAnsi="Calibri"/>
            <w:rPrChange w:id="756" w:author="Jay" w:date="2017-10-22T19:45:00Z">
              <w:rPr/>
            </w:rPrChange>
          </w:rPr>
          <w:delText>Click ‘</w:delText>
        </w:r>
      </w:del>
      <w:del w:id="757" w:author="Jay" w:date="2017-10-22T17:34:00Z">
        <w:r w:rsidRPr="00CA52EF" w:rsidDel="001C77EB">
          <w:rPr>
            <w:rFonts w:ascii="Calibri" w:hAnsi="Calibri"/>
            <w:b/>
            <w:rPrChange w:id="758" w:author="Jay" w:date="2017-10-22T19:45:00Z">
              <w:rPr>
                <w:b/>
              </w:rPr>
            </w:rPrChange>
          </w:rPr>
          <w:delText>Next</w:delText>
        </w:r>
      </w:del>
      <w:del w:id="759" w:author="Jay" w:date="2017-10-22T17:46:00Z">
        <w:r w:rsidRPr="00CA52EF" w:rsidDel="00FC47CD">
          <w:rPr>
            <w:rFonts w:ascii="Calibri" w:hAnsi="Calibri"/>
            <w:rPrChange w:id="760" w:author="Jay" w:date="2017-10-22T19:45:00Z">
              <w:rPr/>
            </w:rPrChange>
          </w:rPr>
          <w:delText xml:space="preserve">’ </w:delText>
        </w:r>
      </w:del>
      <w:del w:id="761" w:author="Jay" w:date="2017-10-22T18:12:00Z">
        <w:r w:rsidRPr="00CA52EF" w:rsidDel="00EB3448">
          <w:rPr>
            <w:rFonts w:ascii="Calibri" w:hAnsi="Calibri"/>
            <w:rPrChange w:id="762" w:author="Jay" w:date="2017-10-22T19:45:00Z">
              <w:rPr/>
            </w:rPrChange>
          </w:rPr>
          <w:delText xml:space="preserve">to </w:delText>
        </w:r>
      </w:del>
      <w:del w:id="763" w:author="Jay" w:date="2017-10-22T17:34:00Z">
        <w:r w:rsidRPr="00CA52EF" w:rsidDel="001C77EB">
          <w:rPr>
            <w:rFonts w:ascii="Calibri" w:hAnsi="Calibri"/>
            <w:rPrChange w:id="764" w:author="Jay" w:date="2017-10-22T19:45:00Z">
              <w:rPr/>
            </w:rPrChange>
          </w:rPr>
          <w:delText>proceed</w:delText>
        </w:r>
      </w:del>
    </w:p>
    <w:p w14:paraId="765CCB1D" w14:textId="567D3044" w:rsidR="00A1353C" w:rsidRPr="00CA52EF" w:rsidDel="00EB3448" w:rsidRDefault="00A1353C" w:rsidP="00A1353C">
      <w:pPr>
        <w:rPr>
          <w:del w:id="765" w:author="Jay" w:date="2017-10-22T18:12:00Z"/>
          <w:rFonts w:ascii="Calibri" w:hAnsi="Calibri"/>
          <w:rPrChange w:id="766" w:author="Jay" w:date="2017-10-22T19:45:00Z">
            <w:rPr>
              <w:del w:id="767" w:author="Jay" w:date="2017-10-22T18:12:00Z"/>
            </w:rPr>
          </w:rPrChange>
        </w:rPr>
      </w:pPr>
      <w:del w:id="768" w:author="Jay" w:date="2017-10-22T17:36:00Z">
        <w:r w:rsidRPr="00CA52EF" w:rsidDel="001C77EB">
          <w:rPr>
            <w:rFonts w:ascii="Calibri" w:hAnsi="Calibri"/>
            <w:noProof/>
            <w:rPrChange w:id="769" w:author="Jay" w:date="2017-10-22T19:45:00Z">
              <w:rPr>
                <w:noProof/>
              </w:rPr>
            </w:rPrChange>
          </w:rPr>
          <w:drawing>
            <wp:inline distT="0" distB="0" distL="0" distR="0" wp14:anchorId="03E02011" wp14:editId="46D92F49">
              <wp:extent cx="5537706" cy="3200400"/>
              <wp:effectExtent l="25400" t="2540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537706" cy="3200400"/>
                      </a:xfrm>
                      <a:prstGeom prst="rect">
                        <a:avLst/>
                      </a:prstGeom>
                      <a:ln>
                        <a:solidFill>
                          <a:schemeClr val="accent2"/>
                        </a:solidFill>
                      </a:ln>
                    </pic:spPr>
                  </pic:pic>
                </a:graphicData>
              </a:graphic>
            </wp:inline>
          </w:drawing>
        </w:r>
      </w:del>
    </w:p>
    <w:p w14:paraId="50524210" w14:textId="3A425E85" w:rsidR="00C91317" w:rsidRPr="00CA52EF" w:rsidDel="00E6721D" w:rsidRDefault="007738B3" w:rsidP="00B764D8">
      <w:pPr>
        <w:pStyle w:val="ListParagraph"/>
        <w:numPr>
          <w:ilvl w:val="0"/>
          <w:numId w:val="34"/>
        </w:numPr>
        <w:rPr>
          <w:del w:id="770" w:author="Jay" w:date="2017-10-22T17:50:00Z"/>
          <w:rFonts w:ascii="Calibri" w:hAnsi="Calibri"/>
          <w:rPrChange w:id="771" w:author="Jay" w:date="2017-10-22T19:45:00Z">
            <w:rPr>
              <w:del w:id="772" w:author="Jay" w:date="2017-10-22T17:50:00Z"/>
            </w:rPr>
          </w:rPrChange>
        </w:rPr>
      </w:pPr>
      <w:del w:id="773" w:author="Jay" w:date="2017-10-22T17:50:00Z">
        <w:r w:rsidRPr="00CA52EF" w:rsidDel="00E6721D">
          <w:rPr>
            <w:rFonts w:ascii="Calibri" w:hAnsi="Calibri"/>
            <w:rPrChange w:id="774" w:author="Jay" w:date="2017-10-22T19:45:00Z">
              <w:rPr/>
            </w:rPrChange>
          </w:rPr>
          <w:delText xml:space="preserve">Step 4 – </w:delText>
        </w:r>
      </w:del>
      <w:del w:id="775" w:author="Jay" w:date="2017-10-22T17:37:00Z">
        <w:r w:rsidRPr="00CA52EF" w:rsidDel="00F01102">
          <w:rPr>
            <w:rFonts w:ascii="Calibri" w:hAnsi="Calibri"/>
            <w:rPrChange w:id="776" w:author="Jay" w:date="2017-10-22T19:45:00Z">
              <w:rPr/>
            </w:rPrChange>
          </w:rPr>
          <w:delText xml:space="preserve">Run </w:delText>
        </w:r>
      </w:del>
      <w:del w:id="777" w:author="Jay" w:date="2017-10-22T17:50:00Z">
        <w:r w:rsidRPr="00CA52EF" w:rsidDel="00E6721D">
          <w:rPr>
            <w:rFonts w:ascii="Calibri" w:hAnsi="Calibri"/>
            <w:rPrChange w:id="778" w:author="Jay" w:date="2017-10-22T19:45:00Z">
              <w:rPr/>
            </w:rPrChange>
          </w:rPr>
          <w:delText>Database Migration Assessment</w:delText>
        </w:r>
      </w:del>
    </w:p>
    <w:p w14:paraId="24527B39" w14:textId="2A3FEDDF" w:rsidR="007738B3" w:rsidRPr="00CA52EF" w:rsidDel="00EB3448" w:rsidRDefault="007738B3" w:rsidP="007738B3">
      <w:pPr>
        <w:pStyle w:val="ListParagraph"/>
        <w:numPr>
          <w:ilvl w:val="1"/>
          <w:numId w:val="34"/>
        </w:numPr>
        <w:rPr>
          <w:del w:id="779" w:author="Jay" w:date="2017-10-22T18:12:00Z"/>
          <w:rFonts w:ascii="Calibri" w:hAnsi="Calibri"/>
          <w:rPrChange w:id="780" w:author="Jay" w:date="2017-10-22T19:45:00Z">
            <w:rPr>
              <w:del w:id="781" w:author="Jay" w:date="2017-10-22T18:12:00Z"/>
            </w:rPr>
          </w:rPrChange>
        </w:rPr>
      </w:pPr>
      <w:del w:id="782" w:author="Jay" w:date="2017-10-22T17:39:00Z">
        <w:r w:rsidRPr="00CA52EF" w:rsidDel="00085EFC">
          <w:rPr>
            <w:rFonts w:ascii="Calibri" w:hAnsi="Calibri"/>
            <w:rPrChange w:id="783" w:author="Jay" w:date="2017-10-22T19:45:00Z">
              <w:rPr/>
            </w:rPrChange>
          </w:rPr>
          <w:delText xml:space="preserve">Review the database </w:delText>
        </w:r>
        <w:r w:rsidR="00B52541" w:rsidRPr="00CA52EF" w:rsidDel="00085EFC">
          <w:rPr>
            <w:rFonts w:ascii="Calibri" w:hAnsi="Calibri"/>
            <w:rPrChange w:id="784" w:author="Jay" w:date="2017-10-22T19:45:00Z">
              <w:rPr/>
            </w:rPrChange>
          </w:rPr>
          <w:delText>migration</w:delText>
        </w:r>
        <w:r w:rsidR="00AE01D0" w:rsidRPr="00CA52EF" w:rsidDel="00085EFC">
          <w:rPr>
            <w:rFonts w:ascii="Calibri" w:hAnsi="Calibri"/>
            <w:rPrChange w:id="785" w:author="Jay" w:date="2017-10-22T19:45:00Z">
              <w:rPr/>
            </w:rPrChange>
          </w:rPr>
          <w:delText xml:space="preserve"> – r</w:delText>
        </w:r>
      </w:del>
      <w:del w:id="786" w:author="Jay" w:date="2017-10-22T17:50:00Z">
        <w:r w:rsidR="00AE01D0" w:rsidRPr="00CA52EF" w:rsidDel="00E6721D">
          <w:rPr>
            <w:rFonts w:ascii="Calibri" w:hAnsi="Calibri"/>
            <w:rPrChange w:id="787" w:author="Jay" w:date="2017-10-22T19:45:00Z">
              <w:rPr/>
            </w:rPrChange>
          </w:rPr>
          <w:delText>ead through the report</w:delText>
        </w:r>
      </w:del>
    </w:p>
    <w:p w14:paraId="29CBD877" w14:textId="7B1519CE" w:rsidR="00AE01D0" w:rsidRPr="00CA52EF" w:rsidDel="00F01102" w:rsidRDefault="00AE01D0" w:rsidP="007738B3">
      <w:pPr>
        <w:pStyle w:val="ListParagraph"/>
        <w:numPr>
          <w:ilvl w:val="1"/>
          <w:numId w:val="34"/>
        </w:numPr>
        <w:rPr>
          <w:del w:id="788" w:author="Jay" w:date="2017-10-22T17:38:00Z"/>
          <w:rFonts w:ascii="Calibri" w:hAnsi="Calibri"/>
          <w:rPrChange w:id="789" w:author="Jay" w:date="2017-10-22T19:45:00Z">
            <w:rPr>
              <w:del w:id="790" w:author="Jay" w:date="2017-10-22T17:38:00Z"/>
            </w:rPr>
          </w:rPrChange>
        </w:rPr>
      </w:pPr>
      <w:del w:id="791" w:author="Jay" w:date="2017-10-22T17:38:00Z">
        <w:r w:rsidRPr="00CA52EF" w:rsidDel="00F01102">
          <w:rPr>
            <w:rFonts w:ascii="Calibri" w:hAnsi="Calibri"/>
            <w:rPrChange w:id="792" w:author="Jay" w:date="2017-10-22T19:45:00Z">
              <w:rPr/>
            </w:rPrChange>
          </w:rPr>
          <w:delText>Click ‘Next’ to proceed</w:delText>
        </w:r>
      </w:del>
    </w:p>
    <w:p w14:paraId="5366C800" w14:textId="7D191442" w:rsidR="00B52541" w:rsidRPr="00CA52EF" w:rsidRDefault="00B52541" w:rsidP="00B52541">
      <w:pPr>
        <w:rPr>
          <w:rFonts w:ascii="Calibri" w:hAnsi="Calibri"/>
          <w:rPrChange w:id="793" w:author="Jay" w:date="2017-10-22T19:45:00Z">
            <w:rPr/>
          </w:rPrChange>
        </w:rPr>
      </w:pPr>
      <w:del w:id="794" w:author="Jay" w:date="2017-10-22T17:38:00Z">
        <w:r w:rsidRPr="00CA52EF" w:rsidDel="00F01102">
          <w:rPr>
            <w:rFonts w:ascii="Calibri" w:hAnsi="Calibri"/>
            <w:noProof/>
            <w:rPrChange w:id="795" w:author="Jay" w:date="2017-10-22T19:45:00Z">
              <w:rPr>
                <w:noProof/>
              </w:rPr>
            </w:rPrChange>
          </w:rPr>
          <w:drawing>
            <wp:inline distT="0" distB="0" distL="0" distR="0" wp14:anchorId="01A10D4F" wp14:editId="462B1333">
              <wp:extent cx="6070600" cy="3488690"/>
              <wp:effectExtent l="25400" t="25400" r="254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6070600" cy="3488690"/>
                      </a:xfrm>
                      <a:prstGeom prst="rect">
                        <a:avLst/>
                      </a:prstGeom>
                      <a:ln>
                        <a:solidFill>
                          <a:schemeClr val="accent2"/>
                        </a:solidFill>
                      </a:ln>
                    </pic:spPr>
                  </pic:pic>
                </a:graphicData>
              </a:graphic>
            </wp:inline>
          </w:drawing>
        </w:r>
      </w:del>
    </w:p>
    <w:p w14:paraId="6F67BC64" w14:textId="5B06F66A" w:rsidR="00B764D8" w:rsidRPr="00CA52EF" w:rsidDel="00EB3448" w:rsidRDefault="0011545A" w:rsidP="00B764D8">
      <w:pPr>
        <w:pStyle w:val="ListParagraph"/>
        <w:numPr>
          <w:ilvl w:val="0"/>
          <w:numId w:val="34"/>
        </w:numPr>
        <w:rPr>
          <w:del w:id="796" w:author="Jay" w:date="2017-10-22T18:12:00Z"/>
          <w:rFonts w:ascii="Calibri" w:hAnsi="Calibri"/>
          <w:rPrChange w:id="797" w:author="Jay" w:date="2017-10-22T19:45:00Z">
            <w:rPr>
              <w:del w:id="798" w:author="Jay" w:date="2017-10-22T18:12:00Z"/>
            </w:rPr>
          </w:rPrChange>
        </w:rPr>
      </w:pPr>
      <w:r w:rsidRPr="00CA52EF">
        <w:rPr>
          <w:rFonts w:ascii="Calibri" w:hAnsi="Calibri"/>
          <w:rPrChange w:id="799" w:author="Jay" w:date="2017-10-22T19:45:00Z">
            <w:rPr/>
          </w:rPrChange>
        </w:rPr>
        <w:t xml:space="preserve">Step </w:t>
      </w:r>
      <w:ins w:id="800" w:author="Jay" w:date="2017-10-22T17:51:00Z">
        <w:r w:rsidR="00EB3448" w:rsidRPr="00CA52EF">
          <w:rPr>
            <w:rFonts w:ascii="Calibri" w:hAnsi="Calibri"/>
            <w:rPrChange w:id="801" w:author="Jay" w:date="2017-10-22T19:45:00Z">
              <w:rPr/>
            </w:rPrChange>
          </w:rPr>
          <w:t>3</w:t>
        </w:r>
      </w:ins>
      <w:del w:id="802" w:author="Jay" w:date="2017-10-22T17:51:00Z">
        <w:r w:rsidRPr="00CA52EF" w:rsidDel="00E6721D">
          <w:rPr>
            <w:rFonts w:ascii="Calibri" w:hAnsi="Calibri"/>
            <w:rPrChange w:id="803" w:author="Jay" w:date="2017-10-22T19:45:00Z">
              <w:rPr/>
            </w:rPrChange>
          </w:rPr>
          <w:delText>5</w:delText>
        </w:r>
      </w:del>
      <w:r w:rsidRPr="00CA52EF">
        <w:rPr>
          <w:rFonts w:ascii="Calibri" w:hAnsi="Calibri"/>
          <w:rPrChange w:id="804" w:author="Jay" w:date="2017-10-22T19:45:00Z">
            <w:rPr/>
          </w:rPrChange>
        </w:rPr>
        <w:t xml:space="preserve"> – </w:t>
      </w:r>
      <w:ins w:id="805" w:author="Jay" w:date="2017-10-22T17:51:00Z">
        <w:r w:rsidR="00E6721D" w:rsidRPr="00CA52EF">
          <w:rPr>
            <w:rFonts w:ascii="Calibri" w:hAnsi="Calibri"/>
            <w:rPrChange w:id="806" w:author="Jay" w:date="2017-10-22T19:45:00Z">
              <w:rPr/>
            </w:rPrChange>
          </w:rPr>
          <w:t>Connect to Target. Click “Connect to Amazon RDS for PostgreSQL” in the console</w:t>
        </w:r>
      </w:ins>
      <w:del w:id="807" w:author="Jay" w:date="2017-10-22T17:51:00Z">
        <w:r w:rsidRPr="00CA52EF" w:rsidDel="00E6721D">
          <w:rPr>
            <w:rFonts w:ascii="Calibri" w:hAnsi="Calibri"/>
            <w:rPrChange w:id="808" w:author="Jay" w:date="2017-10-22T19:45:00Z">
              <w:rPr/>
            </w:rPrChange>
          </w:rPr>
          <w:delText>Select Target</w:delText>
        </w:r>
      </w:del>
    </w:p>
    <w:p w14:paraId="48E91E33" w14:textId="65A7D1BD" w:rsidR="0011545A" w:rsidRPr="00CA52EF" w:rsidDel="00EB3448" w:rsidRDefault="00E6523E">
      <w:pPr>
        <w:pStyle w:val="ListParagraph"/>
        <w:numPr>
          <w:ilvl w:val="1"/>
          <w:numId w:val="34"/>
        </w:numPr>
        <w:rPr>
          <w:del w:id="809" w:author="Jay" w:date="2017-10-22T18:12:00Z"/>
          <w:rFonts w:ascii="Calibri" w:hAnsi="Calibri"/>
          <w:rPrChange w:id="810" w:author="Jay" w:date="2017-10-22T19:45:00Z">
            <w:rPr>
              <w:del w:id="811" w:author="Jay" w:date="2017-10-22T18:12:00Z"/>
            </w:rPr>
          </w:rPrChange>
        </w:rPr>
      </w:pPr>
      <w:del w:id="812" w:author="Jay" w:date="2017-10-22T18:12:00Z">
        <w:r w:rsidRPr="00CA52EF" w:rsidDel="00EB3448">
          <w:rPr>
            <w:rFonts w:ascii="Calibri" w:hAnsi="Calibri"/>
            <w:rPrChange w:id="813" w:author="Jay" w:date="2017-10-22T19:45:00Z">
              <w:rPr/>
            </w:rPrChange>
          </w:rPr>
          <w:delText>Target Database Engine: Amazon RDS for PostgreSQL</w:delText>
        </w:r>
      </w:del>
    </w:p>
    <w:p w14:paraId="3D5D9367" w14:textId="0CA769A5" w:rsidR="00E6523E" w:rsidRPr="00CA52EF" w:rsidDel="00EB3448" w:rsidRDefault="00E6523E">
      <w:pPr>
        <w:pStyle w:val="ListParagraph"/>
        <w:numPr>
          <w:ilvl w:val="1"/>
          <w:numId w:val="34"/>
        </w:numPr>
        <w:rPr>
          <w:del w:id="814" w:author="Jay" w:date="2017-10-22T18:12:00Z"/>
          <w:rFonts w:ascii="Calibri" w:hAnsi="Calibri"/>
          <w:rPrChange w:id="815" w:author="Jay" w:date="2017-10-22T19:45:00Z">
            <w:rPr>
              <w:del w:id="816" w:author="Jay" w:date="2017-10-22T18:12:00Z"/>
            </w:rPr>
          </w:rPrChange>
        </w:rPr>
        <w:pPrChange w:id="817" w:author="Jay" w:date="2017-10-22T18:12:00Z">
          <w:pPr/>
        </w:pPrChange>
      </w:pPr>
      <w:del w:id="818" w:author="Jay" w:date="2017-10-22T17:51:00Z">
        <w:r w:rsidRPr="00CA52EF" w:rsidDel="00E6721D">
          <w:rPr>
            <w:rFonts w:ascii="Calibri" w:hAnsi="Calibri"/>
            <w:noProof/>
            <w:rPrChange w:id="819" w:author="Jay" w:date="2017-10-22T19:45:00Z">
              <w:rPr>
                <w:noProof/>
              </w:rPr>
            </w:rPrChange>
          </w:rPr>
          <w:drawing>
            <wp:inline distT="0" distB="0" distL="0" distR="0" wp14:anchorId="1E64FE3A" wp14:editId="0D8CA0F5">
              <wp:extent cx="6070600" cy="3498850"/>
              <wp:effectExtent l="25400" t="25400" r="25400" b="31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6070600" cy="3498850"/>
                      </a:xfrm>
                      <a:prstGeom prst="rect">
                        <a:avLst/>
                      </a:prstGeom>
                      <a:ln>
                        <a:solidFill>
                          <a:schemeClr val="accent2"/>
                        </a:solidFill>
                      </a:ln>
                    </pic:spPr>
                  </pic:pic>
                </a:graphicData>
              </a:graphic>
            </wp:inline>
          </w:drawing>
        </w:r>
      </w:del>
    </w:p>
    <w:p w14:paraId="12A13252" w14:textId="521297A9" w:rsidR="00E6523E" w:rsidRPr="00CA52EF" w:rsidRDefault="00E6523E">
      <w:pPr>
        <w:pStyle w:val="ListParagraph"/>
        <w:numPr>
          <w:ilvl w:val="0"/>
          <w:numId w:val="34"/>
        </w:numPr>
        <w:rPr>
          <w:rFonts w:ascii="Calibri" w:hAnsi="Calibri"/>
          <w:rPrChange w:id="820" w:author="Jay" w:date="2017-10-22T19:45:00Z">
            <w:rPr/>
          </w:rPrChange>
        </w:rPr>
        <w:pPrChange w:id="821" w:author="Jay" w:date="2017-10-22T18:12:00Z">
          <w:pPr/>
        </w:pPrChange>
      </w:pPr>
    </w:p>
    <w:tbl>
      <w:tblPr>
        <w:tblStyle w:val="TableGrid"/>
        <w:tblW w:w="8190" w:type="dxa"/>
        <w:tblInd w:w="1079" w:type="dxa"/>
        <w:tblLook w:val="04A0" w:firstRow="1" w:lastRow="0" w:firstColumn="1" w:lastColumn="0" w:noHBand="0" w:noVBand="1"/>
        <w:tblPrChange w:id="822" w:author="Jay" w:date="2017-10-22T17:52:00Z">
          <w:tblPr>
            <w:tblStyle w:val="TableGrid"/>
            <w:tblW w:w="8820" w:type="dxa"/>
            <w:tblInd w:w="449" w:type="dxa"/>
            <w:tblLook w:val="04A0" w:firstRow="1" w:lastRow="0" w:firstColumn="1" w:lastColumn="0" w:noHBand="0" w:noVBand="1"/>
          </w:tblPr>
        </w:tblPrChange>
      </w:tblPr>
      <w:tblGrid>
        <w:gridCol w:w="1455"/>
        <w:gridCol w:w="6735"/>
        <w:tblGridChange w:id="823">
          <w:tblGrid>
            <w:gridCol w:w="630"/>
            <w:gridCol w:w="1440"/>
            <w:gridCol w:w="15"/>
            <w:gridCol w:w="6735"/>
          </w:tblGrid>
        </w:tblGridChange>
      </w:tblGrid>
      <w:tr w:rsidR="00E6721D" w:rsidRPr="00CA52EF" w14:paraId="63E10E1F" w14:textId="77777777" w:rsidTr="00E6721D">
        <w:tc>
          <w:tcPr>
            <w:tcW w:w="1440" w:type="dxa"/>
            <w:tcPrChange w:id="824" w:author="Jay" w:date="2017-10-22T17:52:00Z">
              <w:tcPr>
                <w:tcW w:w="2070" w:type="dxa"/>
                <w:gridSpan w:val="2"/>
              </w:tcPr>
            </w:tcPrChange>
          </w:tcPr>
          <w:p w14:paraId="172CC089" w14:textId="442E2970" w:rsidR="00E6721D" w:rsidRPr="00644161" w:rsidRDefault="00E6721D" w:rsidP="00160A5B">
            <w:pPr>
              <w:rPr>
                <w:rFonts w:ascii="Calibri" w:hAnsi="Calibri"/>
                <w:sz w:val="20"/>
                <w:szCs w:val="20"/>
                <w:rPrChange w:id="825" w:author="Jay" w:date="2017-10-22T20:13:00Z">
                  <w:rPr/>
                </w:rPrChange>
              </w:rPr>
            </w:pPr>
            <w:r w:rsidRPr="00644161">
              <w:rPr>
                <w:rFonts w:ascii="Calibri" w:hAnsi="Calibri"/>
                <w:sz w:val="20"/>
                <w:szCs w:val="20"/>
                <w:rPrChange w:id="826" w:author="Jay" w:date="2017-10-22T20:13:00Z">
                  <w:rPr/>
                </w:rPrChange>
              </w:rPr>
              <w:t>Server Name</w:t>
            </w:r>
          </w:p>
        </w:tc>
        <w:tc>
          <w:tcPr>
            <w:tcW w:w="6750" w:type="dxa"/>
            <w:tcPrChange w:id="827" w:author="Jay" w:date="2017-10-22T17:52:00Z">
              <w:tcPr>
                <w:tcW w:w="6750" w:type="dxa"/>
                <w:gridSpan w:val="2"/>
              </w:tcPr>
            </w:tcPrChange>
          </w:tcPr>
          <w:p w14:paraId="2A58CE43" w14:textId="03C58ACA" w:rsidR="00E6721D" w:rsidRPr="00644161" w:rsidRDefault="00E6721D" w:rsidP="002778E2">
            <w:pPr>
              <w:rPr>
                <w:ins w:id="828" w:author="Jay" w:date="2017-10-22T17:52:00Z"/>
                <w:rFonts w:ascii="Calibri" w:hAnsi="Calibri"/>
                <w:sz w:val="20"/>
                <w:szCs w:val="20"/>
                <w:rPrChange w:id="829" w:author="Jay" w:date="2017-10-22T20:13:00Z">
                  <w:rPr>
                    <w:ins w:id="830" w:author="Jay" w:date="2017-10-22T17:52:00Z"/>
                  </w:rPr>
                </w:rPrChange>
              </w:rPr>
            </w:pPr>
            <w:ins w:id="831" w:author="Jay" w:date="2017-10-22T17:52:00Z">
              <w:r w:rsidRPr="00644161">
                <w:rPr>
                  <w:rFonts w:ascii="Calibri" w:hAnsi="Calibri"/>
                  <w:sz w:val="20"/>
                  <w:szCs w:val="20"/>
                  <w:rPrChange w:id="832" w:author="Jay" w:date="2017-10-22T20:13:00Z">
                    <w:rPr/>
                  </w:rPrChange>
                </w:rPr>
                <w:t>DNS Endpoint of your PostgreSQL RDS instance (check RDS console)</w:t>
              </w:r>
            </w:ins>
          </w:p>
          <w:p w14:paraId="2AE30FC7" w14:textId="662C015D" w:rsidR="00E6721D" w:rsidRPr="00644161" w:rsidRDefault="00E6721D" w:rsidP="00160A5B">
            <w:pPr>
              <w:rPr>
                <w:rFonts w:ascii="Calibri" w:eastAsia="Times New Roman" w:hAnsi="Calibri"/>
                <w:color w:val="146EB4"/>
                <w:sz w:val="20"/>
                <w:szCs w:val="20"/>
                <w:rPrChange w:id="833" w:author="Jay" w:date="2017-10-22T20:13:00Z">
                  <w:rPr/>
                </w:rPrChange>
              </w:rPr>
            </w:pPr>
            <w:ins w:id="834" w:author="Jay" w:date="2017-10-22T17:52:00Z">
              <w:r w:rsidRPr="00644161">
                <w:rPr>
                  <w:rFonts w:ascii="Calibri" w:hAnsi="Calibri"/>
                  <w:sz w:val="20"/>
                  <w:szCs w:val="20"/>
                  <w:rPrChange w:id="835" w:author="Jay" w:date="2017-10-22T20:13:00Z">
                    <w:rPr/>
                  </w:rPrChange>
                </w:rPr>
                <w:t xml:space="preserve">e.g. </w:t>
              </w:r>
              <w:r w:rsidRPr="00644161">
                <w:rPr>
                  <w:rFonts w:ascii="Calibri" w:eastAsia="Times New Roman" w:hAnsi="Calibri"/>
                  <w:color w:val="146EB4"/>
                  <w:sz w:val="20"/>
                  <w:szCs w:val="20"/>
                  <w:rPrChange w:id="836" w:author="Jay" w:date="2017-10-22T20:13:00Z">
                    <w:rPr>
                      <w:rFonts w:ascii="Courier" w:eastAsia="Times New Roman" w:hAnsi="Courier"/>
                      <w:color w:val="146EB4"/>
                      <w:sz w:val="17"/>
                      <w:szCs w:val="17"/>
                    </w:rPr>
                  </w:rPrChange>
                </w:rPr>
                <w:t>aovk0f0z2qfxxx.cilfwlyrnxxx.ap-northeast-1.rds.amazonaws.com</w:t>
              </w:r>
            </w:ins>
            <w:del w:id="837" w:author="Jay" w:date="2017-10-22T17:52:00Z">
              <w:r w:rsidRPr="00644161" w:rsidDel="002A3477">
                <w:rPr>
                  <w:rFonts w:ascii="Calibri" w:hAnsi="Calibri"/>
                  <w:sz w:val="20"/>
                  <w:szCs w:val="20"/>
                  <w:rPrChange w:id="838" w:author="Jay" w:date="2017-10-22T20:13:00Z">
                    <w:rPr/>
                  </w:rPrChange>
                </w:rPr>
                <w:delText>DNS name of your RDS PostgreSQL instance</w:delText>
              </w:r>
            </w:del>
          </w:p>
        </w:tc>
      </w:tr>
      <w:tr w:rsidR="00E6721D" w:rsidRPr="00CA52EF" w14:paraId="7E40493C" w14:textId="77777777" w:rsidTr="00E6721D">
        <w:tc>
          <w:tcPr>
            <w:tcW w:w="1440" w:type="dxa"/>
            <w:tcPrChange w:id="839" w:author="Jay" w:date="2017-10-22T17:52:00Z">
              <w:tcPr>
                <w:tcW w:w="2070" w:type="dxa"/>
                <w:gridSpan w:val="2"/>
              </w:tcPr>
            </w:tcPrChange>
          </w:tcPr>
          <w:p w14:paraId="4BE7AA61" w14:textId="702B5EFD" w:rsidR="00E6721D" w:rsidRPr="00644161" w:rsidRDefault="00E6721D" w:rsidP="00160A5B">
            <w:pPr>
              <w:rPr>
                <w:rFonts w:ascii="Calibri" w:hAnsi="Calibri"/>
                <w:sz w:val="20"/>
                <w:szCs w:val="20"/>
                <w:rPrChange w:id="840" w:author="Jay" w:date="2017-10-22T20:13:00Z">
                  <w:rPr/>
                </w:rPrChange>
              </w:rPr>
            </w:pPr>
            <w:ins w:id="841" w:author="Jay" w:date="2017-10-22T17:53:00Z">
              <w:r w:rsidRPr="00644161">
                <w:rPr>
                  <w:rFonts w:ascii="Calibri" w:hAnsi="Calibri"/>
                  <w:sz w:val="20"/>
                  <w:szCs w:val="20"/>
                  <w:rPrChange w:id="842" w:author="Jay" w:date="2017-10-22T20:13:00Z">
                    <w:rPr/>
                  </w:rPrChange>
                </w:rPr>
                <w:t>Server port</w:t>
              </w:r>
            </w:ins>
            <w:del w:id="843" w:author="Jay" w:date="2017-10-22T17:53:00Z">
              <w:r w:rsidRPr="00644161" w:rsidDel="00E6721D">
                <w:rPr>
                  <w:rFonts w:ascii="Calibri" w:hAnsi="Calibri"/>
                  <w:sz w:val="20"/>
                  <w:szCs w:val="20"/>
                  <w:rPrChange w:id="844" w:author="Jay" w:date="2017-10-22T20:13:00Z">
                    <w:rPr/>
                  </w:rPrChange>
                </w:rPr>
                <w:delText>Database</w:delText>
              </w:r>
            </w:del>
          </w:p>
        </w:tc>
        <w:tc>
          <w:tcPr>
            <w:tcW w:w="6750" w:type="dxa"/>
            <w:tcPrChange w:id="845" w:author="Jay" w:date="2017-10-22T17:52:00Z">
              <w:tcPr>
                <w:tcW w:w="6750" w:type="dxa"/>
                <w:gridSpan w:val="2"/>
              </w:tcPr>
            </w:tcPrChange>
          </w:tcPr>
          <w:p w14:paraId="11803364" w14:textId="4AE7F3A4" w:rsidR="00E6721D" w:rsidRPr="00644161" w:rsidRDefault="00E6721D" w:rsidP="00160A5B">
            <w:pPr>
              <w:rPr>
                <w:rFonts w:ascii="Calibri" w:hAnsi="Calibri"/>
                <w:sz w:val="20"/>
                <w:szCs w:val="20"/>
                <w:rPrChange w:id="846" w:author="Jay" w:date="2017-10-22T20:13:00Z">
                  <w:rPr/>
                </w:rPrChange>
              </w:rPr>
            </w:pPr>
            <w:ins w:id="847" w:author="Jay" w:date="2017-10-22T17:54:00Z">
              <w:r w:rsidRPr="00644161">
                <w:rPr>
                  <w:rFonts w:ascii="Calibri" w:hAnsi="Calibri"/>
                  <w:sz w:val="20"/>
                  <w:szCs w:val="20"/>
                  <w:rPrChange w:id="848" w:author="Jay" w:date="2017-10-22T20:13:00Z">
                    <w:rPr/>
                  </w:rPrChange>
                </w:rPr>
                <w:t>5432</w:t>
              </w:r>
            </w:ins>
            <w:del w:id="849" w:author="Jay" w:date="2017-10-22T17:53:00Z">
              <w:r w:rsidRPr="00644161" w:rsidDel="00E6721D">
                <w:rPr>
                  <w:rFonts w:ascii="Calibri" w:hAnsi="Calibri"/>
                  <w:sz w:val="20"/>
                  <w:szCs w:val="20"/>
                  <w:rPrChange w:id="850" w:author="Jay" w:date="2017-10-22T20:13:00Z">
                    <w:rPr/>
                  </w:rPrChange>
                </w:rPr>
                <w:delText>postgres</w:delText>
              </w:r>
            </w:del>
          </w:p>
        </w:tc>
      </w:tr>
      <w:tr w:rsidR="00E6721D" w:rsidRPr="00CA52EF" w14:paraId="775E4F81" w14:textId="77777777" w:rsidTr="00E6721D">
        <w:tc>
          <w:tcPr>
            <w:tcW w:w="1440" w:type="dxa"/>
            <w:tcPrChange w:id="851" w:author="Jay" w:date="2017-10-22T17:52:00Z">
              <w:tcPr>
                <w:tcW w:w="2070" w:type="dxa"/>
                <w:gridSpan w:val="2"/>
              </w:tcPr>
            </w:tcPrChange>
          </w:tcPr>
          <w:p w14:paraId="03466EB3" w14:textId="5EE02A00" w:rsidR="00E6721D" w:rsidRPr="00644161" w:rsidRDefault="00E6721D" w:rsidP="00160A5B">
            <w:pPr>
              <w:rPr>
                <w:rFonts w:ascii="Calibri" w:hAnsi="Calibri"/>
                <w:sz w:val="20"/>
                <w:szCs w:val="20"/>
                <w:rPrChange w:id="852" w:author="Jay" w:date="2017-10-22T20:13:00Z">
                  <w:rPr/>
                </w:rPrChange>
              </w:rPr>
            </w:pPr>
            <w:ins w:id="853" w:author="Jay" w:date="2017-10-22T17:53:00Z">
              <w:r w:rsidRPr="00644161">
                <w:rPr>
                  <w:rFonts w:ascii="Calibri" w:hAnsi="Calibri"/>
                  <w:sz w:val="20"/>
                  <w:szCs w:val="20"/>
                  <w:rPrChange w:id="854" w:author="Jay" w:date="2017-10-22T20:13:00Z">
                    <w:rPr/>
                  </w:rPrChange>
                </w:rPr>
                <w:t>Database</w:t>
              </w:r>
            </w:ins>
            <w:del w:id="855" w:author="Jay" w:date="2017-10-22T17:53:00Z">
              <w:r w:rsidRPr="00644161" w:rsidDel="00E6721D">
                <w:rPr>
                  <w:rFonts w:ascii="Calibri" w:hAnsi="Calibri"/>
                  <w:sz w:val="20"/>
                  <w:szCs w:val="20"/>
                  <w:rPrChange w:id="856" w:author="Jay" w:date="2017-10-22T20:13:00Z">
                    <w:rPr/>
                  </w:rPrChange>
                </w:rPr>
                <w:delText>User name</w:delText>
              </w:r>
            </w:del>
          </w:p>
        </w:tc>
        <w:tc>
          <w:tcPr>
            <w:tcW w:w="6750" w:type="dxa"/>
            <w:tcPrChange w:id="857" w:author="Jay" w:date="2017-10-22T17:52:00Z">
              <w:tcPr>
                <w:tcW w:w="6750" w:type="dxa"/>
                <w:gridSpan w:val="2"/>
              </w:tcPr>
            </w:tcPrChange>
          </w:tcPr>
          <w:p w14:paraId="40116BB8" w14:textId="58B81D7C" w:rsidR="00E6721D" w:rsidRPr="00644161" w:rsidRDefault="00E6721D" w:rsidP="00160A5B">
            <w:pPr>
              <w:rPr>
                <w:rFonts w:ascii="Calibri" w:hAnsi="Calibri"/>
                <w:sz w:val="20"/>
                <w:szCs w:val="20"/>
                <w:rPrChange w:id="858" w:author="Jay" w:date="2017-10-22T20:13:00Z">
                  <w:rPr/>
                </w:rPrChange>
              </w:rPr>
            </w:pPr>
            <w:ins w:id="859" w:author="Jay" w:date="2017-10-22T17:53:00Z">
              <w:r w:rsidRPr="00644161">
                <w:rPr>
                  <w:rFonts w:ascii="Calibri" w:hAnsi="Calibri"/>
                  <w:sz w:val="20"/>
                  <w:szCs w:val="20"/>
                  <w:rPrChange w:id="860" w:author="Jay" w:date="2017-10-22T20:13:00Z">
                    <w:rPr/>
                  </w:rPrChange>
                </w:rPr>
                <w:t>postgres</w:t>
              </w:r>
            </w:ins>
            <w:del w:id="861" w:author="Jay" w:date="2017-10-22T17:53:00Z">
              <w:r w:rsidRPr="00644161" w:rsidDel="00E6721D">
                <w:rPr>
                  <w:rFonts w:ascii="Calibri" w:hAnsi="Calibri"/>
                  <w:sz w:val="20"/>
                  <w:szCs w:val="20"/>
                  <w:rPrChange w:id="862" w:author="Jay" w:date="2017-10-22T20:13:00Z">
                    <w:rPr/>
                  </w:rPrChange>
                </w:rPr>
                <w:delText>postadmin</w:delText>
              </w:r>
            </w:del>
          </w:p>
        </w:tc>
      </w:tr>
      <w:tr w:rsidR="00E6721D" w:rsidRPr="00CA52EF" w14:paraId="520764DE" w14:textId="77777777" w:rsidTr="00E6721D">
        <w:tc>
          <w:tcPr>
            <w:tcW w:w="1440" w:type="dxa"/>
            <w:tcPrChange w:id="863" w:author="Jay" w:date="2017-10-22T17:52:00Z">
              <w:tcPr>
                <w:tcW w:w="2070" w:type="dxa"/>
                <w:gridSpan w:val="2"/>
              </w:tcPr>
            </w:tcPrChange>
          </w:tcPr>
          <w:p w14:paraId="781CFAA6" w14:textId="2A5015EF" w:rsidR="00E6721D" w:rsidRPr="00644161" w:rsidRDefault="00E6721D" w:rsidP="00160A5B">
            <w:pPr>
              <w:rPr>
                <w:rFonts w:ascii="Calibri" w:hAnsi="Calibri"/>
                <w:sz w:val="20"/>
                <w:szCs w:val="20"/>
                <w:rPrChange w:id="864" w:author="Jay" w:date="2017-10-22T20:13:00Z">
                  <w:rPr/>
                </w:rPrChange>
              </w:rPr>
            </w:pPr>
            <w:ins w:id="865" w:author="Jay" w:date="2017-10-22T17:53:00Z">
              <w:r w:rsidRPr="00644161">
                <w:rPr>
                  <w:rFonts w:ascii="Calibri" w:hAnsi="Calibri"/>
                  <w:sz w:val="20"/>
                  <w:szCs w:val="20"/>
                  <w:rPrChange w:id="866" w:author="Jay" w:date="2017-10-22T20:13:00Z">
                    <w:rPr/>
                  </w:rPrChange>
                </w:rPr>
                <w:t>User name</w:t>
              </w:r>
            </w:ins>
            <w:del w:id="867" w:author="Jay" w:date="2017-10-22T17:53:00Z">
              <w:r w:rsidRPr="00644161" w:rsidDel="00E6721D">
                <w:rPr>
                  <w:rFonts w:ascii="Calibri" w:hAnsi="Calibri"/>
                  <w:sz w:val="20"/>
                  <w:szCs w:val="20"/>
                  <w:rPrChange w:id="868" w:author="Jay" w:date="2017-10-22T20:13:00Z">
                    <w:rPr/>
                  </w:rPrChange>
                </w:rPr>
                <w:delText>Password</w:delText>
              </w:r>
            </w:del>
          </w:p>
        </w:tc>
        <w:tc>
          <w:tcPr>
            <w:tcW w:w="6750" w:type="dxa"/>
            <w:tcPrChange w:id="869" w:author="Jay" w:date="2017-10-22T17:52:00Z">
              <w:tcPr>
                <w:tcW w:w="6750" w:type="dxa"/>
                <w:gridSpan w:val="2"/>
              </w:tcPr>
            </w:tcPrChange>
          </w:tcPr>
          <w:p w14:paraId="0AC8BD00" w14:textId="5D663D47" w:rsidR="00E6721D" w:rsidRPr="00644161" w:rsidRDefault="00E6721D" w:rsidP="00160A5B">
            <w:pPr>
              <w:rPr>
                <w:rFonts w:ascii="Calibri" w:hAnsi="Calibri"/>
                <w:sz w:val="20"/>
                <w:szCs w:val="20"/>
                <w:rPrChange w:id="870" w:author="Jay" w:date="2017-10-22T20:13:00Z">
                  <w:rPr/>
                </w:rPrChange>
              </w:rPr>
            </w:pPr>
            <w:ins w:id="871" w:author="Jay" w:date="2017-10-22T17:53:00Z">
              <w:r w:rsidRPr="00644161">
                <w:rPr>
                  <w:rFonts w:ascii="Calibri" w:hAnsi="Calibri"/>
                  <w:sz w:val="20"/>
                  <w:szCs w:val="20"/>
                  <w:rPrChange w:id="872" w:author="Jay" w:date="2017-10-22T20:13:00Z">
                    <w:rPr/>
                  </w:rPrChange>
                </w:rPr>
                <w:t>postadmin</w:t>
              </w:r>
            </w:ins>
            <w:del w:id="873" w:author="Jay" w:date="2017-10-22T17:53:00Z">
              <w:r w:rsidRPr="00644161" w:rsidDel="00E6721D">
                <w:rPr>
                  <w:rFonts w:ascii="Calibri" w:hAnsi="Calibri"/>
                  <w:sz w:val="20"/>
                  <w:szCs w:val="20"/>
                  <w:rPrChange w:id="874" w:author="Jay" w:date="2017-10-22T20:13:00Z">
                    <w:rPr/>
                  </w:rPrChange>
                </w:rPr>
                <w:delText>postadmin123</w:delText>
              </w:r>
            </w:del>
          </w:p>
        </w:tc>
      </w:tr>
      <w:tr w:rsidR="00E6721D" w:rsidRPr="00CA52EF" w14:paraId="50C5DB54" w14:textId="77777777" w:rsidTr="00E6721D">
        <w:trPr>
          <w:ins w:id="875" w:author="Jay" w:date="2017-10-22T17:53:00Z"/>
        </w:trPr>
        <w:tc>
          <w:tcPr>
            <w:tcW w:w="1440" w:type="dxa"/>
          </w:tcPr>
          <w:p w14:paraId="409AB39B" w14:textId="3649A343" w:rsidR="00E6721D" w:rsidRPr="00644161" w:rsidRDefault="00E6721D" w:rsidP="00160A5B">
            <w:pPr>
              <w:rPr>
                <w:ins w:id="876" w:author="Jay" w:date="2017-10-22T17:53:00Z"/>
                <w:rFonts w:ascii="Calibri" w:hAnsi="Calibri"/>
                <w:sz w:val="20"/>
                <w:szCs w:val="20"/>
                <w:rPrChange w:id="877" w:author="Jay" w:date="2017-10-22T20:13:00Z">
                  <w:rPr>
                    <w:ins w:id="878" w:author="Jay" w:date="2017-10-22T17:53:00Z"/>
                  </w:rPr>
                </w:rPrChange>
              </w:rPr>
            </w:pPr>
            <w:ins w:id="879" w:author="Jay" w:date="2017-10-22T17:53:00Z">
              <w:r w:rsidRPr="00644161">
                <w:rPr>
                  <w:rFonts w:ascii="Calibri" w:hAnsi="Calibri"/>
                  <w:sz w:val="20"/>
                  <w:szCs w:val="20"/>
                  <w:rPrChange w:id="880" w:author="Jay" w:date="2017-10-22T20:13:00Z">
                    <w:rPr/>
                  </w:rPrChange>
                </w:rPr>
                <w:t>Password</w:t>
              </w:r>
            </w:ins>
          </w:p>
        </w:tc>
        <w:tc>
          <w:tcPr>
            <w:tcW w:w="6750" w:type="dxa"/>
          </w:tcPr>
          <w:p w14:paraId="09E92890" w14:textId="42090C58" w:rsidR="00E6721D" w:rsidRPr="00644161" w:rsidRDefault="00E6721D" w:rsidP="00160A5B">
            <w:pPr>
              <w:rPr>
                <w:ins w:id="881" w:author="Jay" w:date="2017-10-22T17:53:00Z"/>
                <w:rFonts w:ascii="Calibri" w:hAnsi="Calibri"/>
                <w:sz w:val="20"/>
                <w:szCs w:val="20"/>
                <w:rPrChange w:id="882" w:author="Jay" w:date="2017-10-22T20:13:00Z">
                  <w:rPr>
                    <w:ins w:id="883" w:author="Jay" w:date="2017-10-22T17:53:00Z"/>
                  </w:rPr>
                </w:rPrChange>
              </w:rPr>
            </w:pPr>
            <w:commentRangeStart w:id="884"/>
            <w:ins w:id="885" w:author="Jay" w:date="2017-10-22T17:53:00Z">
              <w:r w:rsidRPr="00644161">
                <w:rPr>
                  <w:rFonts w:ascii="Calibri" w:hAnsi="Calibri"/>
                  <w:sz w:val="20"/>
                  <w:szCs w:val="20"/>
                  <w:rPrChange w:id="886" w:author="Jay" w:date="2017-10-22T20:13:00Z">
                    <w:rPr/>
                  </w:rPrChange>
                </w:rPr>
                <w:t>postadmin123</w:t>
              </w:r>
            </w:ins>
            <w:commentRangeEnd w:id="884"/>
            <w:ins w:id="887" w:author="Jay" w:date="2017-10-22T17:54:00Z">
              <w:r w:rsidRPr="00644161">
                <w:rPr>
                  <w:rStyle w:val="CommentReference"/>
                  <w:rFonts w:ascii="Calibri" w:hAnsi="Calibri"/>
                  <w:sz w:val="20"/>
                  <w:szCs w:val="20"/>
                  <w:rPrChange w:id="888" w:author="Jay" w:date="2017-10-22T20:13:00Z">
                    <w:rPr>
                      <w:rStyle w:val="CommentReference"/>
                    </w:rPr>
                  </w:rPrChange>
                </w:rPr>
                <w:commentReference w:id="884"/>
              </w:r>
            </w:ins>
          </w:p>
        </w:tc>
      </w:tr>
    </w:tbl>
    <w:p w14:paraId="4D92EA26" w14:textId="77777777" w:rsidR="00160A5B" w:rsidRPr="00CA52EF" w:rsidRDefault="00160A5B" w:rsidP="00160A5B">
      <w:pPr>
        <w:ind w:left="1080"/>
        <w:rPr>
          <w:ins w:id="889" w:author="Jay" w:date="2017-10-22T17:54:00Z"/>
          <w:rFonts w:ascii="Calibri" w:hAnsi="Calibri"/>
          <w:rPrChange w:id="890" w:author="Jay" w:date="2017-10-22T19:45:00Z">
            <w:rPr>
              <w:ins w:id="891" w:author="Jay" w:date="2017-10-22T17:54:00Z"/>
            </w:rPr>
          </w:rPrChange>
        </w:rPr>
      </w:pPr>
    </w:p>
    <w:p w14:paraId="1A3E334B" w14:textId="04C67265" w:rsidR="00E6721D" w:rsidRPr="00CA52EF" w:rsidRDefault="00E6721D" w:rsidP="00160A5B">
      <w:pPr>
        <w:ind w:left="1080"/>
        <w:rPr>
          <w:rFonts w:ascii="Calibri" w:hAnsi="Calibri"/>
          <w:rPrChange w:id="892" w:author="Jay" w:date="2017-10-22T19:45:00Z">
            <w:rPr/>
          </w:rPrChange>
        </w:rPr>
      </w:pPr>
      <w:ins w:id="893" w:author="Jay" w:date="2017-10-22T17:54:00Z">
        <w:r w:rsidRPr="00CA52EF">
          <w:rPr>
            <w:rFonts w:ascii="Calibri" w:hAnsi="Calibri"/>
            <w:noProof/>
            <w:rPrChange w:id="894" w:author="Jay" w:date="2017-10-22T19:45:00Z">
              <w:rPr>
                <w:noProof/>
              </w:rPr>
            </w:rPrChange>
          </w:rPr>
          <w:lastRenderedPageBreak/>
          <w:drawing>
            <wp:inline distT="0" distB="0" distL="0" distR="0" wp14:anchorId="4C1F4DF4" wp14:editId="0D597E4A">
              <wp:extent cx="2795147" cy="231343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2797905" cy="2315719"/>
                      </a:xfrm>
                      <a:prstGeom prst="rect">
                        <a:avLst/>
                      </a:prstGeom>
                    </pic:spPr>
                  </pic:pic>
                </a:graphicData>
              </a:graphic>
            </wp:inline>
          </w:drawing>
        </w:r>
      </w:ins>
    </w:p>
    <w:p w14:paraId="2E51217C" w14:textId="797E6BE2" w:rsidR="00160A5B" w:rsidRPr="00CA52EF" w:rsidRDefault="00160A5B" w:rsidP="00E6523E">
      <w:pPr>
        <w:pStyle w:val="ListParagraph"/>
        <w:numPr>
          <w:ilvl w:val="1"/>
          <w:numId w:val="34"/>
        </w:numPr>
        <w:rPr>
          <w:rFonts w:ascii="Calibri" w:hAnsi="Calibri"/>
          <w:rPrChange w:id="895" w:author="Jay" w:date="2017-10-22T19:45:00Z">
            <w:rPr/>
          </w:rPrChange>
        </w:rPr>
      </w:pPr>
      <w:r w:rsidRPr="00CA52EF">
        <w:rPr>
          <w:rFonts w:ascii="Calibri" w:hAnsi="Calibri"/>
          <w:rPrChange w:id="896" w:author="Jay" w:date="2017-10-22T19:45:00Z">
            <w:rPr/>
          </w:rPrChange>
        </w:rPr>
        <w:t>Click ‘</w:t>
      </w:r>
      <w:r w:rsidRPr="00CA52EF">
        <w:rPr>
          <w:rFonts w:ascii="Calibri" w:hAnsi="Calibri"/>
          <w:b/>
          <w:rPrChange w:id="897" w:author="Jay" w:date="2017-10-22T19:45:00Z">
            <w:rPr/>
          </w:rPrChange>
        </w:rPr>
        <w:t>Test Connection</w:t>
      </w:r>
      <w:r w:rsidRPr="00CA52EF">
        <w:rPr>
          <w:rFonts w:ascii="Calibri" w:hAnsi="Calibri"/>
          <w:rPrChange w:id="898" w:author="Jay" w:date="2017-10-22T19:45:00Z">
            <w:rPr/>
          </w:rPrChange>
        </w:rPr>
        <w:t>’ – Make sure you get a ‘</w:t>
      </w:r>
      <w:r w:rsidRPr="00CA52EF">
        <w:rPr>
          <w:rFonts w:ascii="Calibri" w:hAnsi="Calibri"/>
          <w:b/>
          <w:rPrChange w:id="899" w:author="Jay" w:date="2017-10-22T19:45:00Z">
            <w:rPr/>
          </w:rPrChange>
        </w:rPr>
        <w:t>Connection Successful</w:t>
      </w:r>
      <w:r w:rsidRPr="00CA52EF">
        <w:rPr>
          <w:rFonts w:ascii="Calibri" w:hAnsi="Calibri"/>
          <w:rPrChange w:id="900" w:author="Jay" w:date="2017-10-22T19:45:00Z">
            <w:rPr/>
          </w:rPrChange>
        </w:rPr>
        <w:t>’ message</w:t>
      </w:r>
    </w:p>
    <w:p w14:paraId="7279CE29" w14:textId="6C5D0916" w:rsidR="00160A5B" w:rsidRPr="00CA52EF" w:rsidRDefault="00E6523E" w:rsidP="00E71BB4">
      <w:pPr>
        <w:pStyle w:val="ListParagraph"/>
        <w:numPr>
          <w:ilvl w:val="1"/>
          <w:numId w:val="34"/>
        </w:numPr>
        <w:rPr>
          <w:ins w:id="901" w:author="Jay" w:date="2017-10-22T17:56:00Z"/>
          <w:rFonts w:ascii="Calibri" w:hAnsi="Calibri"/>
          <w:rPrChange w:id="902" w:author="Jay" w:date="2017-10-22T19:45:00Z">
            <w:rPr>
              <w:ins w:id="903" w:author="Jay" w:date="2017-10-22T17:56:00Z"/>
            </w:rPr>
          </w:rPrChange>
        </w:rPr>
      </w:pPr>
      <w:r w:rsidRPr="00CA52EF">
        <w:rPr>
          <w:rFonts w:ascii="Calibri" w:hAnsi="Calibri"/>
          <w:rPrChange w:id="904" w:author="Jay" w:date="2017-10-22T19:45:00Z">
            <w:rPr/>
          </w:rPrChange>
        </w:rPr>
        <w:t>Click ‘</w:t>
      </w:r>
      <w:del w:id="905" w:author="Jay" w:date="2017-10-22T17:55:00Z">
        <w:r w:rsidR="001B427A" w:rsidRPr="00CA52EF" w:rsidDel="00E6721D">
          <w:rPr>
            <w:rFonts w:ascii="Calibri" w:hAnsi="Calibri"/>
            <w:b/>
            <w:rPrChange w:id="906" w:author="Jay" w:date="2017-10-22T19:45:00Z">
              <w:rPr/>
            </w:rPrChange>
          </w:rPr>
          <w:delText>Finish</w:delText>
        </w:r>
        <w:r w:rsidR="00547153" w:rsidRPr="00CA52EF" w:rsidDel="00E6721D">
          <w:rPr>
            <w:rFonts w:ascii="Calibri" w:hAnsi="Calibri"/>
            <w:b/>
            <w:rPrChange w:id="907" w:author="Jay" w:date="2017-10-22T19:45:00Z">
              <w:rPr/>
            </w:rPrChange>
          </w:rPr>
          <w:delText>’</w:delText>
        </w:r>
        <w:r w:rsidRPr="00CA52EF" w:rsidDel="00E6721D">
          <w:rPr>
            <w:rFonts w:ascii="Calibri" w:hAnsi="Calibri"/>
            <w:b/>
            <w:rPrChange w:id="908" w:author="Jay" w:date="2017-10-22T19:45:00Z">
              <w:rPr/>
            </w:rPrChange>
          </w:rPr>
          <w:delText xml:space="preserve"> </w:delText>
        </w:r>
      </w:del>
      <w:ins w:id="909" w:author="Jay" w:date="2017-10-22T17:55:00Z">
        <w:r w:rsidR="00E6721D" w:rsidRPr="00CA52EF">
          <w:rPr>
            <w:rFonts w:ascii="Calibri" w:hAnsi="Calibri"/>
            <w:b/>
            <w:rPrChange w:id="910" w:author="Jay" w:date="2017-10-22T19:45:00Z">
              <w:rPr/>
            </w:rPrChange>
          </w:rPr>
          <w:t>OK</w:t>
        </w:r>
        <w:r w:rsidR="00E6721D" w:rsidRPr="00CA52EF">
          <w:rPr>
            <w:rFonts w:ascii="Calibri" w:hAnsi="Calibri"/>
            <w:rPrChange w:id="911" w:author="Jay" w:date="2017-10-22T19:45:00Z">
              <w:rPr/>
            </w:rPrChange>
          </w:rPr>
          <w:t xml:space="preserve">’ </w:t>
        </w:r>
      </w:ins>
      <w:r w:rsidRPr="00CA52EF">
        <w:rPr>
          <w:rFonts w:ascii="Calibri" w:hAnsi="Calibri"/>
          <w:rPrChange w:id="912" w:author="Jay" w:date="2017-10-22T19:45:00Z">
            <w:rPr/>
          </w:rPrChange>
        </w:rPr>
        <w:t>to proceed</w:t>
      </w:r>
    </w:p>
    <w:p w14:paraId="279B6A21" w14:textId="3950E883" w:rsidR="000100CB" w:rsidRPr="00CA52EF" w:rsidRDefault="00D8297E">
      <w:pPr>
        <w:pStyle w:val="ListParagraph"/>
        <w:numPr>
          <w:ilvl w:val="0"/>
          <w:numId w:val="34"/>
        </w:numPr>
        <w:rPr>
          <w:ins w:id="913" w:author="Jay" w:date="2017-10-22T17:57:00Z"/>
          <w:rFonts w:ascii="Calibri" w:hAnsi="Calibri"/>
          <w:rPrChange w:id="914" w:author="Jay" w:date="2017-10-22T19:45:00Z">
            <w:rPr>
              <w:ins w:id="915" w:author="Jay" w:date="2017-10-22T17:57:00Z"/>
            </w:rPr>
          </w:rPrChange>
        </w:rPr>
        <w:pPrChange w:id="916" w:author="Jay" w:date="2017-10-22T17:56:00Z">
          <w:pPr>
            <w:pStyle w:val="ListParagraph"/>
            <w:numPr>
              <w:ilvl w:val="1"/>
              <w:numId w:val="34"/>
            </w:numPr>
            <w:ind w:left="1440" w:hanging="360"/>
          </w:pPr>
        </w:pPrChange>
      </w:pPr>
      <w:ins w:id="917" w:author="Jay" w:date="2017-10-22T17:56:00Z">
        <w:r w:rsidRPr="00CA52EF">
          <w:rPr>
            <w:rFonts w:ascii="Calibri" w:hAnsi="Calibri"/>
            <w:rPrChange w:id="918" w:author="Jay" w:date="2017-10-22T19:45:00Z">
              <w:rPr/>
            </w:rPrChange>
          </w:rPr>
          <w:t xml:space="preserve">Step </w:t>
        </w:r>
        <w:r w:rsidR="00EB3448" w:rsidRPr="00CA52EF">
          <w:rPr>
            <w:rFonts w:ascii="Calibri" w:hAnsi="Calibri"/>
            <w:rPrChange w:id="919" w:author="Jay" w:date="2017-10-22T19:45:00Z">
              <w:rPr/>
            </w:rPrChange>
          </w:rPr>
          <w:t>4</w:t>
        </w:r>
        <w:r w:rsidRPr="00CA52EF">
          <w:rPr>
            <w:rFonts w:ascii="Calibri" w:hAnsi="Calibri"/>
            <w:rPrChange w:id="920" w:author="Jay" w:date="2017-10-22T19:45:00Z">
              <w:rPr/>
            </w:rPrChange>
          </w:rPr>
          <w:t xml:space="preserve"> – Confirm that you connected both source and target databases. Click the “View - Main View” in the console</w:t>
        </w:r>
      </w:ins>
    </w:p>
    <w:p w14:paraId="314F5269" w14:textId="33070F37" w:rsidR="000100CB" w:rsidRPr="00CA52EF" w:rsidRDefault="00490628">
      <w:pPr>
        <w:ind w:left="360"/>
        <w:rPr>
          <w:rFonts w:ascii="Calibri" w:hAnsi="Calibri"/>
          <w:rPrChange w:id="921" w:author="Jay" w:date="2017-10-22T19:45:00Z">
            <w:rPr/>
          </w:rPrChange>
        </w:rPr>
        <w:pPrChange w:id="922" w:author="Jay" w:date="2017-10-22T17:57:00Z">
          <w:pPr>
            <w:pStyle w:val="ListParagraph"/>
            <w:numPr>
              <w:ilvl w:val="1"/>
              <w:numId w:val="34"/>
            </w:numPr>
            <w:ind w:left="1440" w:hanging="360"/>
          </w:pPr>
        </w:pPrChange>
      </w:pPr>
      <w:ins w:id="923" w:author="Jay" w:date="2017-10-22T18:02:00Z">
        <w:r w:rsidRPr="00CA52EF">
          <w:rPr>
            <w:rFonts w:ascii="Calibri" w:hAnsi="Calibri"/>
            <w:noProof/>
            <w:rPrChange w:id="924" w:author="Jay" w:date="2017-10-22T19:45:00Z">
              <w:rPr>
                <w:noProof/>
              </w:rPr>
            </w:rPrChange>
          </w:rPr>
          <w:drawing>
            <wp:inline distT="0" distB="0" distL="0" distR="0" wp14:anchorId="30DF8820" wp14:editId="27640003">
              <wp:extent cx="5486400" cy="2484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5486400" cy="2484755"/>
                      </a:xfrm>
                      <a:prstGeom prst="rect">
                        <a:avLst/>
                      </a:prstGeom>
                    </pic:spPr>
                  </pic:pic>
                </a:graphicData>
              </a:graphic>
            </wp:inline>
          </w:drawing>
        </w:r>
      </w:ins>
    </w:p>
    <w:p w14:paraId="6CA7F88E" w14:textId="4832735F" w:rsidR="00B764D8" w:rsidRPr="00CA52EF" w:rsidRDefault="0012223A" w:rsidP="00E6523E">
      <w:pPr>
        <w:rPr>
          <w:rFonts w:ascii="Calibri" w:hAnsi="Calibri"/>
          <w:rPrChange w:id="925" w:author="Jay" w:date="2017-10-22T19:45:00Z">
            <w:rPr/>
          </w:rPrChange>
        </w:rPr>
      </w:pPr>
      <w:del w:id="926" w:author="Jay" w:date="2017-10-22T17:55:00Z">
        <w:r w:rsidRPr="00CA52EF" w:rsidDel="00E6721D">
          <w:rPr>
            <w:rFonts w:ascii="Calibri" w:hAnsi="Calibri"/>
            <w:noProof/>
            <w:rPrChange w:id="927" w:author="Jay" w:date="2017-10-22T19:45:00Z">
              <w:rPr>
                <w:noProof/>
              </w:rPr>
            </w:rPrChange>
          </w:rPr>
          <w:drawing>
            <wp:inline distT="0" distB="0" distL="0" distR="0" wp14:anchorId="5753041E" wp14:editId="5280F062">
              <wp:extent cx="4033668" cy="2414715"/>
              <wp:effectExtent l="25400" t="25400" r="3048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4050822" cy="2424984"/>
                      </a:xfrm>
                      <a:prstGeom prst="rect">
                        <a:avLst/>
                      </a:prstGeom>
                      <a:ln>
                        <a:solidFill>
                          <a:schemeClr val="accent2"/>
                        </a:solidFill>
                      </a:ln>
                    </pic:spPr>
                  </pic:pic>
                </a:graphicData>
              </a:graphic>
            </wp:inline>
          </w:drawing>
        </w:r>
      </w:del>
    </w:p>
    <w:p w14:paraId="36DE69F0" w14:textId="123F7F80" w:rsidR="000A31B3" w:rsidRPr="00CA52EF" w:rsidRDefault="000A31B3" w:rsidP="00FB2FBE">
      <w:pPr>
        <w:pStyle w:val="Title"/>
        <w:rPr>
          <w:rFonts w:ascii="Calibri" w:hAnsi="Calibri"/>
          <w:rPrChange w:id="928" w:author="Jay" w:date="2017-10-22T19:45:00Z">
            <w:rPr/>
          </w:rPrChange>
        </w:rPr>
      </w:pPr>
      <w:r w:rsidRPr="00CA52EF">
        <w:rPr>
          <w:rFonts w:ascii="Calibri" w:hAnsi="Calibri"/>
          <w:rPrChange w:id="929" w:author="Jay" w:date="2017-10-22T19:45:00Z">
            <w:rPr/>
          </w:rPrChange>
        </w:rPr>
        <w:t xml:space="preserve">Run Schema </w:t>
      </w:r>
      <w:r w:rsidR="00FB2FBE" w:rsidRPr="00CA52EF">
        <w:rPr>
          <w:rFonts w:ascii="Calibri" w:hAnsi="Calibri"/>
          <w:rPrChange w:id="930" w:author="Jay" w:date="2017-10-22T19:45:00Z">
            <w:rPr/>
          </w:rPrChange>
        </w:rPr>
        <w:t>Conversation</w:t>
      </w:r>
      <w:r w:rsidR="00716CBF" w:rsidRPr="00CA52EF">
        <w:rPr>
          <w:rFonts w:ascii="Calibri" w:hAnsi="Calibri"/>
          <w:rPrChange w:id="931" w:author="Jay" w:date="2017-10-22T19:45:00Z">
            <w:rPr/>
          </w:rPrChange>
        </w:rPr>
        <w:t xml:space="preserve"> I</w:t>
      </w:r>
      <w:r w:rsidR="00DF6DAC" w:rsidRPr="00CA52EF">
        <w:rPr>
          <w:rFonts w:ascii="Calibri" w:hAnsi="Calibri"/>
          <w:rPrChange w:id="932" w:author="Jay" w:date="2017-10-22T19:45:00Z">
            <w:rPr/>
          </w:rPrChange>
        </w:rPr>
        <w:t>n SCT</w:t>
      </w:r>
    </w:p>
    <w:p w14:paraId="4F5E03E9" w14:textId="0868B1B8" w:rsidR="00FB2FBE" w:rsidRPr="00644161" w:rsidDel="00EB3448" w:rsidRDefault="00EB3448" w:rsidP="00FB2FBE">
      <w:pPr>
        <w:widowControl w:val="0"/>
        <w:tabs>
          <w:tab w:val="left" w:pos="821"/>
        </w:tabs>
        <w:spacing w:before="22" w:line="259" w:lineRule="auto"/>
        <w:ind w:right="605"/>
        <w:rPr>
          <w:del w:id="933" w:author="Jay" w:date="2017-10-22T18:12:00Z"/>
          <w:rFonts w:ascii="Calibri" w:hAnsi="Calibri"/>
          <w:sz w:val="20"/>
          <w:szCs w:val="20"/>
          <w:rPrChange w:id="934" w:author="Jay" w:date="2017-10-22T20:13:00Z">
            <w:rPr>
              <w:del w:id="935" w:author="Jay" w:date="2017-10-22T18:12:00Z"/>
              <w:sz w:val="22"/>
            </w:rPr>
          </w:rPrChange>
        </w:rPr>
      </w:pPr>
      <w:ins w:id="936" w:author="Jay" w:date="2017-10-22T18:12:00Z">
        <w:r w:rsidRPr="00644161">
          <w:rPr>
            <w:rFonts w:ascii="Calibri" w:hAnsi="Calibri"/>
            <w:sz w:val="20"/>
            <w:szCs w:val="20"/>
            <w:rPrChange w:id="937" w:author="Jay" w:date="2017-10-22T20:13:00Z">
              <w:rPr/>
            </w:rPrChange>
          </w:rPr>
          <w:t xml:space="preserve">In this step, </w:t>
        </w:r>
      </w:ins>
    </w:p>
    <w:p w14:paraId="204023FA" w14:textId="3695D682" w:rsidR="00630371" w:rsidRPr="00644161" w:rsidDel="00EB3448" w:rsidRDefault="00EB3448">
      <w:pPr>
        <w:widowControl w:val="0"/>
        <w:tabs>
          <w:tab w:val="left" w:pos="821"/>
        </w:tabs>
        <w:spacing w:before="22" w:line="259" w:lineRule="auto"/>
        <w:ind w:right="605"/>
        <w:rPr>
          <w:del w:id="938" w:author="Jay" w:date="2017-10-22T18:14:00Z"/>
          <w:rFonts w:ascii="Calibri" w:hAnsi="Calibri"/>
          <w:sz w:val="20"/>
          <w:szCs w:val="20"/>
          <w:rPrChange w:id="939" w:author="Jay" w:date="2017-10-22T20:13:00Z">
            <w:rPr>
              <w:del w:id="940" w:author="Jay" w:date="2017-10-22T18:14:00Z"/>
              <w:sz w:val="22"/>
            </w:rPr>
          </w:rPrChange>
        </w:rPr>
      </w:pPr>
      <w:ins w:id="941" w:author="Jay" w:date="2017-10-22T18:11:00Z">
        <w:r w:rsidRPr="00644161">
          <w:rPr>
            <w:rFonts w:ascii="Calibri" w:hAnsi="Calibri"/>
            <w:sz w:val="20"/>
            <w:szCs w:val="20"/>
            <w:rPrChange w:id="942" w:author="Jay" w:date="2017-10-22T20:13:00Z">
              <w:rPr/>
            </w:rPrChange>
          </w:rPr>
          <w:t xml:space="preserve">you will generate a Database Migration Assessment report to verify required conversion effort between Oracle and PostgreSQL databases. </w:t>
        </w:r>
      </w:ins>
      <w:ins w:id="943" w:author="Jay" w:date="2017-10-22T18:13:00Z">
        <w:r w:rsidRPr="00644161">
          <w:rPr>
            <w:rFonts w:ascii="Calibri" w:hAnsi="Calibri"/>
            <w:sz w:val="20"/>
            <w:szCs w:val="20"/>
            <w:rPrChange w:id="944" w:author="Jay" w:date="2017-10-22T20:13:00Z">
              <w:rPr/>
            </w:rPrChange>
          </w:rPr>
          <w:t>Also, you will convert a “DMS_SAMPLE</w:t>
        </w:r>
      </w:ins>
      <w:ins w:id="945" w:author="Jay" w:date="2017-10-22T18:14:00Z">
        <w:r w:rsidRPr="00644161">
          <w:rPr>
            <w:rFonts w:ascii="Calibri" w:hAnsi="Calibri"/>
            <w:sz w:val="20"/>
            <w:szCs w:val="20"/>
            <w:rPrChange w:id="946" w:author="Jay" w:date="2017-10-22T20:13:00Z">
              <w:rPr/>
            </w:rPrChange>
          </w:rPr>
          <w:t xml:space="preserve">” schema in Oracle to PostgreSQL. </w:t>
        </w:r>
      </w:ins>
      <w:del w:id="947" w:author="Jay" w:date="2017-10-22T18:14:00Z">
        <w:r w:rsidR="00BE335A" w:rsidRPr="00644161" w:rsidDel="00EB3448">
          <w:rPr>
            <w:rFonts w:ascii="Calibri" w:hAnsi="Calibri"/>
            <w:sz w:val="20"/>
            <w:szCs w:val="20"/>
            <w:rPrChange w:id="948" w:author="Jay" w:date="2017-10-22T20:13:00Z">
              <w:rPr>
                <w:sz w:val="22"/>
              </w:rPr>
            </w:rPrChange>
          </w:rPr>
          <w:delText xml:space="preserve">Review the project screen and </w:delText>
        </w:r>
        <w:r w:rsidR="00F7173A" w:rsidRPr="00644161" w:rsidDel="00EB3448">
          <w:rPr>
            <w:rFonts w:ascii="Calibri" w:hAnsi="Calibri"/>
            <w:sz w:val="20"/>
            <w:szCs w:val="20"/>
            <w:rPrChange w:id="949" w:author="Jay" w:date="2017-10-22T20:13:00Z">
              <w:rPr>
                <w:sz w:val="22"/>
              </w:rPr>
            </w:rPrChange>
          </w:rPr>
          <w:delText xml:space="preserve">familiarize </w:delText>
        </w:r>
        <w:r w:rsidR="00BE335A" w:rsidRPr="00644161" w:rsidDel="00EB3448">
          <w:rPr>
            <w:rFonts w:ascii="Calibri" w:hAnsi="Calibri"/>
            <w:sz w:val="20"/>
            <w:szCs w:val="20"/>
            <w:rPrChange w:id="950" w:author="Jay" w:date="2017-10-22T20:13:00Z">
              <w:rPr>
                <w:sz w:val="22"/>
              </w:rPr>
            </w:rPrChange>
          </w:rPr>
          <w:delText xml:space="preserve">yourself </w:delText>
        </w:r>
      </w:del>
    </w:p>
    <w:p w14:paraId="6FBD61CE" w14:textId="77777777" w:rsidR="00FB2FBE" w:rsidRPr="00644161" w:rsidRDefault="00FB2FBE" w:rsidP="00FB2FBE">
      <w:pPr>
        <w:widowControl w:val="0"/>
        <w:tabs>
          <w:tab w:val="left" w:pos="821"/>
        </w:tabs>
        <w:spacing w:before="22" w:line="259" w:lineRule="auto"/>
        <w:ind w:right="605"/>
        <w:rPr>
          <w:rFonts w:ascii="Calibri" w:hAnsi="Calibri"/>
          <w:sz w:val="20"/>
          <w:szCs w:val="20"/>
          <w:rPrChange w:id="951" w:author="Jay" w:date="2017-10-22T20:13:00Z">
            <w:rPr>
              <w:sz w:val="22"/>
            </w:rPr>
          </w:rPrChange>
        </w:rPr>
      </w:pPr>
    </w:p>
    <w:p w14:paraId="23A30758" w14:textId="4EB52DF0" w:rsidR="006F7BFE" w:rsidRPr="00644161" w:rsidRDefault="00EB3448">
      <w:pPr>
        <w:pStyle w:val="ListParagraph"/>
        <w:widowControl w:val="0"/>
        <w:numPr>
          <w:ilvl w:val="0"/>
          <w:numId w:val="34"/>
        </w:numPr>
        <w:tabs>
          <w:tab w:val="left" w:pos="821"/>
        </w:tabs>
        <w:spacing w:before="22" w:after="0" w:line="259" w:lineRule="auto"/>
        <w:ind w:right="605"/>
        <w:contextualSpacing w:val="0"/>
        <w:rPr>
          <w:rFonts w:ascii="Calibri" w:hAnsi="Calibri"/>
          <w:rPrChange w:id="952" w:author="Jay" w:date="2017-10-22T20:13:00Z">
            <w:rPr/>
          </w:rPrChange>
        </w:rPr>
      </w:pPr>
      <w:ins w:id="953" w:author="Jay" w:date="2017-10-22T18:14:00Z">
        <w:r w:rsidRPr="00644161">
          <w:rPr>
            <w:rFonts w:ascii="Calibri" w:hAnsi="Calibri"/>
            <w:rPrChange w:id="954" w:author="Jay" w:date="2017-10-22T20:13:00Z">
              <w:rPr>
                <w:sz w:val="22"/>
              </w:rPr>
            </w:rPrChange>
          </w:rPr>
          <w:t>Select only ‘</w:t>
        </w:r>
      </w:ins>
      <w:del w:id="955" w:author="Jay" w:date="2017-10-22T18:14:00Z">
        <w:r w:rsidR="00630371" w:rsidRPr="00644161" w:rsidDel="00EB3448">
          <w:rPr>
            <w:rFonts w:ascii="Calibri" w:hAnsi="Calibri"/>
            <w:rPrChange w:id="956" w:author="Jay" w:date="2017-10-22T20:13:00Z">
              <w:rPr>
                <w:sz w:val="22"/>
              </w:rPr>
            </w:rPrChange>
          </w:rPr>
          <w:delText xml:space="preserve">Uncheck all schemas on the left except for the </w:delText>
        </w:r>
      </w:del>
      <w:r w:rsidR="00630371" w:rsidRPr="00644161">
        <w:rPr>
          <w:rFonts w:ascii="Calibri" w:hAnsi="Calibri"/>
          <w:rPrChange w:id="957" w:author="Jay" w:date="2017-10-22T20:13:00Z">
            <w:rPr>
              <w:sz w:val="22"/>
            </w:rPr>
          </w:rPrChange>
        </w:rPr>
        <w:t>DMS_SAMPLE</w:t>
      </w:r>
      <w:ins w:id="958" w:author="Jay" w:date="2017-10-22T18:14:00Z">
        <w:r w:rsidRPr="00644161">
          <w:rPr>
            <w:rFonts w:ascii="Calibri" w:hAnsi="Calibri"/>
            <w:rPrChange w:id="959" w:author="Jay" w:date="2017-10-22T20:13:00Z">
              <w:rPr>
                <w:sz w:val="22"/>
              </w:rPr>
            </w:rPrChange>
          </w:rPr>
          <w:t>’</w:t>
        </w:r>
      </w:ins>
      <w:r w:rsidR="00630371" w:rsidRPr="00644161">
        <w:rPr>
          <w:rFonts w:ascii="Calibri" w:hAnsi="Calibri"/>
          <w:rPrChange w:id="960" w:author="Jay" w:date="2017-10-22T20:13:00Z">
            <w:rPr>
              <w:sz w:val="22"/>
            </w:rPr>
          </w:rPrChange>
        </w:rPr>
        <w:t xml:space="preserve"> schema</w:t>
      </w:r>
      <w:ins w:id="961" w:author="Jay" w:date="2017-10-22T18:14:00Z">
        <w:r w:rsidRPr="00644161">
          <w:rPr>
            <w:rFonts w:ascii="Calibri" w:hAnsi="Calibri"/>
            <w:rPrChange w:id="962" w:author="Jay" w:date="2017-10-22T20:13:00Z">
              <w:rPr>
                <w:sz w:val="22"/>
              </w:rPr>
            </w:rPrChange>
          </w:rPr>
          <w:t xml:space="preserve"> on the left panel</w:t>
        </w:r>
      </w:ins>
      <w:r w:rsidR="00630371" w:rsidRPr="00644161">
        <w:rPr>
          <w:rFonts w:ascii="Calibri" w:hAnsi="Calibri"/>
          <w:rPrChange w:id="963" w:author="Jay" w:date="2017-10-22T20:13:00Z">
            <w:rPr>
              <w:sz w:val="22"/>
            </w:rPr>
          </w:rPrChange>
        </w:rPr>
        <w:t xml:space="preserve">. </w:t>
      </w:r>
    </w:p>
    <w:p w14:paraId="2D470FCB" w14:textId="17B02409" w:rsidR="006F7BFE" w:rsidRPr="00644161" w:rsidRDefault="00D92413" w:rsidP="006F7BFE">
      <w:pPr>
        <w:pStyle w:val="ListParagraph"/>
        <w:widowControl w:val="0"/>
        <w:numPr>
          <w:ilvl w:val="0"/>
          <w:numId w:val="34"/>
        </w:numPr>
        <w:tabs>
          <w:tab w:val="left" w:pos="821"/>
        </w:tabs>
        <w:spacing w:before="22" w:after="0" w:line="259" w:lineRule="auto"/>
        <w:ind w:right="605"/>
        <w:contextualSpacing w:val="0"/>
        <w:rPr>
          <w:ins w:id="964" w:author="Jay" w:date="2017-10-22T18:16:00Z"/>
          <w:rFonts w:ascii="Calibri" w:hAnsi="Calibri"/>
          <w:rPrChange w:id="965" w:author="Jay" w:date="2017-10-22T20:13:00Z">
            <w:rPr>
              <w:ins w:id="966" w:author="Jay" w:date="2017-10-22T18:16:00Z"/>
              <w:sz w:val="22"/>
            </w:rPr>
          </w:rPrChange>
        </w:rPr>
      </w:pPr>
      <w:ins w:id="967" w:author="Jay" w:date="2017-10-22T18:16:00Z">
        <w:r w:rsidRPr="00644161">
          <w:rPr>
            <w:rFonts w:ascii="Calibri" w:hAnsi="Calibri"/>
            <w:rPrChange w:id="968" w:author="Jay" w:date="2017-10-22T20:13:00Z">
              <w:rPr>
                <w:sz w:val="22"/>
              </w:rPr>
            </w:rPrChange>
          </w:rPr>
          <w:t>Right c</w:t>
        </w:r>
      </w:ins>
      <w:del w:id="969" w:author="Jay" w:date="2017-10-22T18:16:00Z">
        <w:r w:rsidR="006F7BFE" w:rsidRPr="00644161" w:rsidDel="00D92413">
          <w:rPr>
            <w:rFonts w:ascii="Calibri" w:hAnsi="Calibri"/>
            <w:rPrChange w:id="970" w:author="Jay" w:date="2017-10-22T20:13:00Z">
              <w:rPr>
                <w:sz w:val="22"/>
              </w:rPr>
            </w:rPrChange>
          </w:rPr>
          <w:delText>C</w:delText>
        </w:r>
      </w:del>
      <w:r w:rsidR="006F7BFE" w:rsidRPr="00644161">
        <w:rPr>
          <w:rFonts w:ascii="Calibri" w:hAnsi="Calibri"/>
          <w:rPrChange w:id="971" w:author="Jay" w:date="2017-10-22T20:13:00Z">
            <w:rPr>
              <w:sz w:val="22"/>
            </w:rPr>
          </w:rPrChange>
        </w:rPr>
        <w:t xml:space="preserve">lick </w:t>
      </w:r>
      <w:ins w:id="972" w:author="Jay" w:date="2017-10-22T18:16:00Z">
        <w:r w:rsidRPr="00644161">
          <w:rPr>
            <w:rFonts w:ascii="Calibri" w:hAnsi="Calibri"/>
            <w:rPrChange w:id="973" w:author="Jay" w:date="2017-10-22T20:13:00Z">
              <w:rPr>
                <w:sz w:val="22"/>
              </w:rPr>
            </w:rPrChange>
          </w:rPr>
          <w:t xml:space="preserve">and select </w:t>
        </w:r>
      </w:ins>
      <w:del w:id="974" w:author="Jay" w:date="2017-10-22T18:16:00Z">
        <w:r w:rsidR="006F7BFE" w:rsidRPr="00644161" w:rsidDel="00D92413">
          <w:rPr>
            <w:rFonts w:ascii="Calibri" w:hAnsi="Calibri"/>
            <w:rPrChange w:id="975" w:author="Jay" w:date="2017-10-22T20:13:00Z">
              <w:rPr>
                <w:sz w:val="22"/>
              </w:rPr>
            </w:rPrChange>
          </w:rPr>
          <w:delText>‘</w:delText>
        </w:r>
        <w:r w:rsidR="006F7BFE" w:rsidRPr="00644161" w:rsidDel="00D92413">
          <w:rPr>
            <w:rFonts w:ascii="Calibri" w:hAnsi="Calibri"/>
            <w:b/>
            <w:rPrChange w:id="976" w:author="Jay" w:date="2017-10-22T20:13:00Z">
              <w:rPr>
                <w:b/>
                <w:sz w:val="22"/>
              </w:rPr>
            </w:rPrChange>
          </w:rPr>
          <w:delText>Actions’</w:delText>
        </w:r>
        <w:r w:rsidR="006F7BFE" w:rsidRPr="00644161" w:rsidDel="00D92413">
          <w:rPr>
            <w:rFonts w:ascii="Calibri" w:hAnsi="Calibri"/>
            <w:rPrChange w:id="977" w:author="Jay" w:date="2017-10-22T20:13:00Z">
              <w:rPr>
                <w:sz w:val="22"/>
              </w:rPr>
            </w:rPrChange>
          </w:rPr>
          <w:delText xml:space="preserve"> &gt; </w:delText>
        </w:r>
      </w:del>
      <w:r w:rsidR="006F7BFE" w:rsidRPr="00644161">
        <w:rPr>
          <w:rFonts w:ascii="Calibri" w:hAnsi="Calibri"/>
          <w:rPrChange w:id="978" w:author="Jay" w:date="2017-10-22T20:13:00Z">
            <w:rPr>
              <w:sz w:val="22"/>
            </w:rPr>
          </w:rPrChange>
        </w:rPr>
        <w:t>‘</w:t>
      </w:r>
      <w:r w:rsidR="000524EA" w:rsidRPr="00644161">
        <w:rPr>
          <w:rFonts w:ascii="Calibri" w:hAnsi="Calibri"/>
          <w:b/>
          <w:rPrChange w:id="979" w:author="Jay" w:date="2017-10-22T20:13:00Z">
            <w:rPr>
              <w:b/>
              <w:sz w:val="22"/>
            </w:rPr>
          </w:rPrChange>
        </w:rPr>
        <w:t>Create Report</w:t>
      </w:r>
      <w:r w:rsidR="006F7BFE" w:rsidRPr="00644161">
        <w:rPr>
          <w:rFonts w:ascii="Calibri" w:hAnsi="Calibri"/>
          <w:rPrChange w:id="980" w:author="Jay" w:date="2017-10-22T20:13:00Z">
            <w:rPr>
              <w:sz w:val="22"/>
            </w:rPr>
          </w:rPrChange>
        </w:rPr>
        <w:t>’</w:t>
      </w:r>
    </w:p>
    <w:p w14:paraId="5B632A8F" w14:textId="1C3422BB" w:rsidR="00D92413" w:rsidRPr="00CA52EF" w:rsidRDefault="00D92413">
      <w:pPr>
        <w:widowControl w:val="0"/>
        <w:tabs>
          <w:tab w:val="left" w:pos="821"/>
        </w:tabs>
        <w:spacing w:before="22" w:line="259" w:lineRule="auto"/>
        <w:ind w:left="360" w:right="605"/>
        <w:rPr>
          <w:rFonts w:ascii="Calibri" w:hAnsi="Calibri"/>
          <w:sz w:val="22"/>
          <w:rPrChange w:id="981" w:author="Jay" w:date="2017-10-22T19:45:00Z">
            <w:rPr/>
          </w:rPrChange>
        </w:rPr>
        <w:pPrChange w:id="982" w:author="Jay" w:date="2017-10-22T18:16:00Z">
          <w:pPr>
            <w:pStyle w:val="ListParagraph"/>
            <w:widowControl w:val="0"/>
            <w:numPr>
              <w:numId w:val="34"/>
            </w:numPr>
            <w:tabs>
              <w:tab w:val="left" w:pos="821"/>
            </w:tabs>
            <w:spacing w:before="22" w:after="0" w:line="259" w:lineRule="auto"/>
            <w:ind w:right="605" w:hanging="360"/>
            <w:contextualSpacing w:val="0"/>
          </w:pPr>
        </w:pPrChange>
      </w:pPr>
      <w:ins w:id="983" w:author="Jay" w:date="2017-10-22T18:17:00Z">
        <w:r w:rsidRPr="00CA52EF">
          <w:rPr>
            <w:rFonts w:ascii="Calibri" w:hAnsi="Calibri"/>
            <w:sz w:val="22"/>
            <w:rPrChange w:id="984" w:author="Jay" w:date="2017-10-22T19:45:00Z">
              <w:rPr>
                <w:sz w:val="22"/>
              </w:rPr>
            </w:rPrChange>
          </w:rPr>
          <w:lastRenderedPageBreak/>
          <w:t xml:space="preserve">       </w:t>
        </w:r>
        <w:r w:rsidRPr="00CA52EF">
          <w:rPr>
            <w:rFonts w:ascii="Calibri" w:hAnsi="Calibri"/>
            <w:noProof/>
            <w:sz w:val="22"/>
            <w:rPrChange w:id="985" w:author="Jay" w:date="2017-10-22T19:45:00Z">
              <w:rPr>
                <w:noProof/>
                <w:sz w:val="22"/>
              </w:rPr>
            </w:rPrChange>
          </w:rPr>
          <w:drawing>
            <wp:inline distT="0" distB="0" distL="0" distR="0" wp14:anchorId="3AFB6AAA" wp14:editId="03FD01A1">
              <wp:extent cx="1664328" cy="1859632"/>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1670137" cy="1866123"/>
                      </a:xfrm>
                      <a:prstGeom prst="rect">
                        <a:avLst/>
                      </a:prstGeom>
                    </pic:spPr>
                  </pic:pic>
                </a:graphicData>
              </a:graphic>
            </wp:inline>
          </w:drawing>
        </w:r>
      </w:ins>
    </w:p>
    <w:p w14:paraId="109F0574" w14:textId="2DFB2C65" w:rsidR="00D92413" w:rsidRPr="00CA52EF" w:rsidRDefault="00D92413" w:rsidP="006F7BFE">
      <w:pPr>
        <w:pStyle w:val="ListParagraph"/>
        <w:widowControl w:val="0"/>
        <w:numPr>
          <w:ilvl w:val="0"/>
          <w:numId w:val="34"/>
        </w:numPr>
        <w:tabs>
          <w:tab w:val="left" w:pos="821"/>
        </w:tabs>
        <w:spacing w:before="22" w:after="0" w:line="259" w:lineRule="auto"/>
        <w:ind w:right="605"/>
        <w:contextualSpacing w:val="0"/>
        <w:rPr>
          <w:ins w:id="986" w:author="Jay" w:date="2017-10-22T18:18:00Z"/>
          <w:rFonts w:ascii="Calibri" w:hAnsi="Calibri"/>
          <w:sz w:val="22"/>
          <w:rPrChange w:id="987" w:author="Jay" w:date="2017-10-22T19:45:00Z">
            <w:rPr>
              <w:ins w:id="988" w:author="Jay" w:date="2017-10-22T18:18:00Z"/>
              <w:sz w:val="22"/>
            </w:rPr>
          </w:rPrChange>
        </w:rPr>
      </w:pPr>
      <w:ins w:id="989" w:author="Jay" w:date="2017-10-22T18:17:00Z">
        <w:r w:rsidRPr="00CA52EF">
          <w:rPr>
            <w:rFonts w:ascii="Calibri" w:hAnsi="Calibri"/>
            <w:sz w:val="22"/>
            <w:rPrChange w:id="990" w:author="Jay" w:date="2017-10-22T19:45:00Z">
              <w:rPr>
                <w:sz w:val="22"/>
              </w:rPr>
            </w:rPrChange>
          </w:rPr>
          <w:t xml:space="preserve">Review the </w:t>
        </w:r>
      </w:ins>
      <w:ins w:id="991" w:author="Jay" w:date="2017-10-22T18:18:00Z">
        <w:r w:rsidRPr="00CA52EF">
          <w:rPr>
            <w:rFonts w:ascii="Calibri" w:hAnsi="Calibri"/>
            <w:sz w:val="22"/>
            <w:rPrChange w:id="992" w:author="Jay" w:date="2017-10-22T19:45:00Z">
              <w:rPr>
                <w:sz w:val="22"/>
              </w:rPr>
            </w:rPrChange>
          </w:rPr>
          <w:t xml:space="preserve">generate </w:t>
        </w:r>
      </w:ins>
      <w:ins w:id="993" w:author="Jay" w:date="2017-10-22T18:17:00Z">
        <w:r w:rsidRPr="00CA52EF">
          <w:rPr>
            <w:rFonts w:ascii="Calibri" w:hAnsi="Calibri"/>
            <w:sz w:val="22"/>
            <w:rPrChange w:id="994" w:author="Jay" w:date="2017-10-22T19:45:00Z">
              <w:rPr>
                <w:sz w:val="22"/>
              </w:rPr>
            </w:rPrChange>
          </w:rPr>
          <w:t xml:space="preserve">Database Migration </w:t>
        </w:r>
      </w:ins>
      <w:ins w:id="995" w:author="Jay" w:date="2017-10-22T18:18:00Z">
        <w:r w:rsidRPr="00CA52EF">
          <w:rPr>
            <w:rFonts w:ascii="Calibri" w:hAnsi="Calibri"/>
            <w:sz w:val="22"/>
            <w:rPrChange w:id="996" w:author="Jay" w:date="2017-10-22T19:45:00Z">
              <w:rPr>
                <w:sz w:val="22"/>
              </w:rPr>
            </w:rPrChange>
          </w:rPr>
          <w:t xml:space="preserve">Assessment Report. </w:t>
        </w:r>
      </w:ins>
      <w:moveToRangeStart w:id="997" w:author="Jay" w:date="2017-10-22T18:21:00Z" w:name="move496459824"/>
      <w:moveTo w:id="998" w:author="Jay" w:date="2017-10-22T18:21:00Z">
        <w:r w:rsidR="005542CA" w:rsidRPr="00CA52EF">
          <w:rPr>
            <w:rFonts w:ascii="Calibri" w:hAnsi="Calibri"/>
            <w:sz w:val="22"/>
            <w:rPrChange w:id="999" w:author="Jay" w:date="2017-10-22T19:45:00Z">
              <w:rPr>
                <w:sz w:val="22"/>
              </w:rPr>
            </w:rPrChange>
          </w:rPr>
          <w:t>Look through what Oracle objects could be automatically converted and what could not be.</w:t>
        </w:r>
      </w:moveTo>
      <w:moveToRangeEnd w:id="997"/>
    </w:p>
    <w:p w14:paraId="1A321348" w14:textId="2B44D40D" w:rsidR="00D92413" w:rsidRPr="00CA52EF" w:rsidRDefault="00D92413">
      <w:pPr>
        <w:widowControl w:val="0"/>
        <w:tabs>
          <w:tab w:val="left" w:pos="821"/>
        </w:tabs>
        <w:spacing w:before="22" w:line="259" w:lineRule="auto"/>
        <w:ind w:left="360" w:right="605"/>
        <w:rPr>
          <w:ins w:id="1000" w:author="Jay" w:date="2017-10-22T18:18:00Z"/>
          <w:rFonts w:ascii="Calibri" w:hAnsi="Calibri"/>
          <w:sz w:val="22"/>
          <w:rPrChange w:id="1001" w:author="Jay" w:date="2017-10-22T19:45:00Z">
            <w:rPr>
              <w:ins w:id="1002" w:author="Jay" w:date="2017-10-22T18:18:00Z"/>
            </w:rPr>
          </w:rPrChange>
        </w:rPr>
        <w:pPrChange w:id="1003" w:author="Jay" w:date="2017-10-22T18:18:00Z">
          <w:pPr>
            <w:pStyle w:val="ListParagraph"/>
            <w:widowControl w:val="0"/>
            <w:numPr>
              <w:numId w:val="34"/>
            </w:numPr>
            <w:tabs>
              <w:tab w:val="left" w:pos="821"/>
            </w:tabs>
            <w:spacing w:before="22" w:after="0" w:line="259" w:lineRule="auto"/>
            <w:ind w:right="605" w:hanging="360"/>
            <w:contextualSpacing w:val="0"/>
          </w:pPr>
        </w:pPrChange>
      </w:pPr>
      <w:ins w:id="1004" w:author="Jay" w:date="2017-10-22T18:18:00Z">
        <w:r w:rsidRPr="00CA52EF">
          <w:rPr>
            <w:rFonts w:ascii="Calibri" w:hAnsi="Calibri"/>
            <w:noProof/>
            <w:sz w:val="22"/>
            <w:rPrChange w:id="1005" w:author="Jay" w:date="2017-10-22T19:45:00Z">
              <w:rPr>
                <w:noProof/>
                <w:sz w:val="22"/>
              </w:rPr>
            </w:rPrChange>
          </w:rPr>
          <w:drawing>
            <wp:inline distT="0" distB="0" distL="0" distR="0" wp14:anchorId="0A87B165" wp14:editId="72C18AC1">
              <wp:extent cx="5486400" cy="17487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486400" cy="1748790"/>
                      </a:xfrm>
                      <a:prstGeom prst="rect">
                        <a:avLst/>
                      </a:prstGeom>
                    </pic:spPr>
                  </pic:pic>
                </a:graphicData>
              </a:graphic>
            </wp:inline>
          </w:drawing>
        </w:r>
      </w:ins>
    </w:p>
    <w:p w14:paraId="0DED9113" w14:textId="40AFC2F8" w:rsidR="006F7BFE" w:rsidRPr="00CA52EF" w:rsidDel="00D92413" w:rsidRDefault="00D92413" w:rsidP="006F7BFE">
      <w:pPr>
        <w:pStyle w:val="ListParagraph"/>
        <w:widowControl w:val="0"/>
        <w:numPr>
          <w:ilvl w:val="0"/>
          <w:numId w:val="34"/>
        </w:numPr>
        <w:tabs>
          <w:tab w:val="left" w:pos="821"/>
        </w:tabs>
        <w:spacing w:before="22" w:after="0" w:line="259" w:lineRule="auto"/>
        <w:ind w:right="605"/>
        <w:contextualSpacing w:val="0"/>
        <w:rPr>
          <w:del w:id="1006" w:author="Jay" w:date="2017-10-22T18:19:00Z"/>
          <w:rFonts w:ascii="Calibri" w:hAnsi="Calibri"/>
          <w:sz w:val="22"/>
          <w:rPrChange w:id="1007" w:author="Jay" w:date="2017-10-22T19:45:00Z">
            <w:rPr>
              <w:del w:id="1008" w:author="Jay" w:date="2017-10-22T18:19:00Z"/>
              <w:sz w:val="22"/>
            </w:rPr>
          </w:rPrChange>
        </w:rPr>
      </w:pPr>
      <w:ins w:id="1009" w:author="Jay" w:date="2017-10-22T18:19:00Z">
        <w:r w:rsidRPr="00CA52EF">
          <w:rPr>
            <w:rFonts w:ascii="Calibri" w:hAnsi="Calibri"/>
            <w:sz w:val="22"/>
            <w:rPrChange w:id="1010" w:author="Jay" w:date="2017-10-22T19:45:00Z">
              <w:rPr>
                <w:sz w:val="22"/>
              </w:rPr>
            </w:rPrChange>
          </w:rPr>
          <w:t xml:space="preserve">        </w:t>
        </w:r>
      </w:ins>
      <w:del w:id="1011" w:author="Jay" w:date="2017-10-22T18:19:00Z">
        <w:r w:rsidR="006F7BFE" w:rsidRPr="00CA52EF" w:rsidDel="00D92413">
          <w:rPr>
            <w:rFonts w:ascii="Calibri" w:hAnsi="Calibri"/>
            <w:sz w:val="22"/>
            <w:rPrChange w:id="1012" w:author="Jay" w:date="2017-10-22T19:45:00Z">
              <w:rPr>
                <w:sz w:val="22"/>
              </w:rPr>
            </w:rPrChange>
          </w:rPr>
          <w:delText xml:space="preserve">Go to the </w:delText>
        </w:r>
        <w:r w:rsidR="008441EF" w:rsidRPr="00CA52EF" w:rsidDel="00D92413">
          <w:rPr>
            <w:rFonts w:ascii="Calibri" w:hAnsi="Calibri"/>
            <w:sz w:val="22"/>
            <w:rPrChange w:id="1013" w:author="Jay" w:date="2017-10-22T19:45:00Z">
              <w:rPr>
                <w:sz w:val="22"/>
              </w:rPr>
            </w:rPrChange>
          </w:rPr>
          <w:delText>‘</w:delText>
        </w:r>
        <w:r w:rsidR="008441EF" w:rsidRPr="00CA52EF" w:rsidDel="00D92413">
          <w:rPr>
            <w:rFonts w:ascii="Calibri" w:hAnsi="Calibri"/>
            <w:b/>
            <w:sz w:val="22"/>
            <w:rPrChange w:id="1014" w:author="Jay" w:date="2017-10-22T19:45:00Z">
              <w:rPr>
                <w:b/>
                <w:sz w:val="22"/>
              </w:rPr>
            </w:rPrChange>
          </w:rPr>
          <w:delText>S</w:delText>
        </w:r>
        <w:r w:rsidR="006F7BFE" w:rsidRPr="00CA52EF" w:rsidDel="00D92413">
          <w:rPr>
            <w:rFonts w:ascii="Calibri" w:hAnsi="Calibri"/>
            <w:b/>
            <w:sz w:val="22"/>
            <w:rPrChange w:id="1015" w:author="Jay" w:date="2017-10-22T19:45:00Z">
              <w:rPr>
                <w:b/>
                <w:sz w:val="22"/>
              </w:rPr>
            </w:rPrChange>
          </w:rPr>
          <w:delText>ummary</w:delText>
        </w:r>
        <w:r w:rsidR="008441EF" w:rsidRPr="00CA52EF" w:rsidDel="00D92413">
          <w:rPr>
            <w:rFonts w:ascii="Calibri" w:hAnsi="Calibri"/>
            <w:b/>
            <w:sz w:val="22"/>
            <w:rPrChange w:id="1016" w:author="Jay" w:date="2017-10-22T19:45:00Z">
              <w:rPr>
                <w:b/>
                <w:sz w:val="22"/>
              </w:rPr>
            </w:rPrChange>
          </w:rPr>
          <w:delText>'</w:delText>
        </w:r>
        <w:r w:rsidR="006F7BFE" w:rsidRPr="00CA52EF" w:rsidDel="00D92413">
          <w:rPr>
            <w:rFonts w:ascii="Calibri" w:hAnsi="Calibri"/>
            <w:sz w:val="22"/>
            <w:rPrChange w:id="1017" w:author="Jay" w:date="2017-10-22T19:45:00Z">
              <w:rPr>
                <w:sz w:val="22"/>
              </w:rPr>
            </w:rPrChange>
          </w:rPr>
          <w:delText xml:space="preserve"> tab on the top and review the generated report</w:delText>
        </w:r>
      </w:del>
    </w:p>
    <w:p w14:paraId="4E8A008B" w14:textId="77777777" w:rsidR="00897BDE" w:rsidRPr="00CA52EF" w:rsidDel="00D92413" w:rsidRDefault="00897BDE" w:rsidP="003D01F2">
      <w:pPr>
        <w:widowControl w:val="0"/>
        <w:tabs>
          <w:tab w:val="left" w:pos="821"/>
        </w:tabs>
        <w:spacing w:before="22" w:line="259" w:lineRule="auto"/>
        <w:ind w:right="605"/>
        <w:rPr>
          <w:del w:id="1018" w:author="Jay" w:date="2017-10-22T18:19:00Z"/>
          <w:rFonts w:ascii="Calibri" w:hAnsi="Calibri"/>
          <w:sz w:val="22"/>
          <w:rPrChange w:id="1019" w:author="Jay" w:date="2017-10-22T19:45:00Z">
            <w:rPr>
              <w:del w:id="1020" w:author="Jay" w:date="2017-10-22T18:19:00Z"/>
              <w:sz w:val="22"/>
            </w:rPr>
          </w:rPrChange>
        </w:rPr>
      </w:pPr>
    </w:p>
    <w:p w14:paraId="19BE94C1" w14:textId="3F0FD839" w:rsidR="008233E9" w:rsidRPr="00CA52EF" w:rsidRDefault="008233E9" w:rsidP="008233E9">
      <w:pPr>
        <w:widowControl w:val="0"/>
        <w:tabs>
          <w:tab w:val="left" w:pos="821"/>
        </w:tabs>
        <w:spacing w:before="22" w:line="259" w:lineRule="auto"/>
        <w:ind w:right="605"/>
        <w:rPr>
          <w:rFonts w:ascii="Calibri" w:hAnsi="Calibri"/>
          <w:sz w:val="22"/>
          <w:rPrChange w:id="1021" w:author="Jay" w:date="2017-10-22T19:45:00Z">
            <w:rPr>
              <w:sz w:val="22"/>
            </w:rPr>
          </w:rPrChange>
        </w:rPr>
      </w:pPr>
      <w:del w:id="1022" w:author="Jay" w:date="2017-10-22T18:19:00Z">
        <w:r w:rsidRPr="00CA52EF" w:rsidDel="00D92413">
          <w:rPr>
            <w:rFonts w:ascii="Calibri" w:hAnsi="Calibri"/>
            <w:noProof/>
            <w:rPrChange w:id="1023" w:author="Jay" w:date="2017-10-22T19:45:00Z">
              <w:rPr>
                <w:noProof/>
              </w:rPr>
            </w:rPrChange>
          </w:rPr>
          <w:drawing>
            <wp:inline distT="0" distB="0" distL="0" distR="0" wp14:anchorId="19EC8451" wp14:editId="5DE6D9C6">
              <wp:extent cx="4132337" cy="3200400"/>
              <wp:effectExtent l="25400" t="25400" r="3365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132337" cy="3200400"/>
                      </a:xfrm>
                      <a:prstGeom prst="rect">
                        <a:avLst/>
                      </a:prstGeom>
                      <a:ln>
                        <a:solidFill>
                          <a:schemeClr val="accent2"/>
                        </a:solidFill>
                      </a:ln>
                    </pic:spPr>
                  </pic:pic>
                </a:graphicData>
              </a:graphic>
            </wp:inline>
          </w:drawing>
        </w:r>
      </w:del>
    </w:p>
    <w:p w14:paraId="3139B589" w14:textId="77777777" w:rsidR="00DB5F4A" w:rsidRPr="00CA52EF" w:rsidRDefault="00630371" w:rsidP="00510E3D">
      <w:pPr>
        <w:pStyle w:val="ListParagraph"/>
        <w:widowControl w:val="0"/>
        <w:numPr>
          <w:ilvl w:val="0"/>
          <w:numId w:val="34"/>
        </w:numPr>
        <w:tabs>
          <w:tab w:val="left" w:pos="821"/>
        </w:tabs>
        <w:spacing w:before="22" w:after="0" w:line="259" w:lineRule="auto"/>
        <w:ind w:right="605"/>
        <w:contextualSpacing w:val="0"/>
        <w:rPr>
          <w:ins w:id="1024" w:author="Jay" w:date="2017-10-22T18:25:00Z"/>
          <w:rFonts w:ascii="Calibri" w:hAnsi="Calibri"/>
          <w:sz w:val="22"/>
          <w:rPrChange w:id="1025" w:author="Jay" w:date="2017-10-22T19:45:00Z">
            <w:rPr>
              <w:ins w:id="1026" w:author="Jay" w:date="2017-10-22T18:25:00Z"/>
              <w:sz w:val="22"/>
            </w:rPr>
          </w:rPrChange>
        </w:rPr>
      </w:pPr>
      <w:moveFromRangeStart w:id="1027" w:author="Jay" w:date="2017-10-22T18:21:00Z" w:name="move496459824"/>
      <w:moveFrom w:id="1028" w:author="Jay" w:date="2017-10-22T18:21:00Z">
        <w:r w:rsidRPr="00CA52EF" w:rsidDel="005542CA">
          <w:rPr>
            <w:rFonts w:ascii="Calibri" w:hAnsi="Calibri"/>
            <w:sz w:val="22"/>
            <w:rPrChange w:id="1029" w:author="Jay" w:date="2017-10-22T19:45:00Z">
              <w:rPr>
                <w:sz w:val="22"/>
              </w:rPr>
            </w:rPrChange>
          </w:rPr>
          <w:t>Look through what Oracle objects could be automatically converted and what could not be.</w:t>
        </w:r>
        <w:r w:rsidR="00510E3D" w:rsidRPr="00CA52EF" w:rsidDel="005542CA">
          <w:rPr>
            <w:rFonts w:ascii="Calibri" w:hAnsi="Calibri"/>
            <w:sz w:val="22"/>
            <w:rPrChange w:id="1030" w:author="Jay" w:date="2017-10-22T19:45:00Z">
              <w:rPr>
                <w:sz w:val="22"/>
              </w:rPr>
            </w:rPrChange>
          </w:rPr>
          <w:t xml:space="preserve"> </w:t>
        </w:r>
      </w:moveFrom>
      <w:moveFromRangeEnd w:id="1027"/>
      <w:r w:rsidR="00DB5F4A" w:rsidRPr="00CA52EF">
        <w:rPr>
          <w:rFonts w:ascii="Calibri" w:hAnsi="Calibri"/>
          <w:sz w:val="22"/>
          <w:rPrChange w:id="1031" w:author="Jay" w:date="2017-10-22T19:45:00Z">
            <w:rPr>
              <w:sz w:val="22"/>
            </w:rPr>
          </w:rPrChange>
        </w:rPr>
        <w:t xml:space="preserve">Now, </w:t>
      </w:r>
      <w:ins w:id="1032" w:author="Jay" w:date="2017-10-22T18:23:00Z">
        <w:r w:rsidR="0031739D" w:rsidRPr="00CA52EF">
          <w:rPr>
            <w:rFonts w:ascii="Calibri" w:hAnsi="Calibri"/>
            <w:sz w:val="22"/>
            <w:rPrChange w:id="1033" w:author="Jay" w:date="2017-10-22T19:45:00Z">
              <w:rPr>
                <w:sz w:val="22"/>
              </w:rPr>
            </w:rPrChange>
          </w:rPr>
          <w:t xml:space="preserve">Let’s convert the DMS_SAMPLE schema to PostgreSQL. Go to Action Items tab, </w:t>
        </w:r>
      </w:ins>
      <w:r w:rsidR="00DB5F4A" w:rsidRPr="00CA52EF">
        <w:rPr>
          <w:rFonts w:ascii="Calibri" w:hAnsi="Calibri"/>
          <w:sz w:val="22"/>
          <w:rPrChange w:id="1034" w:author="Jay" w:date="2017-10-22T19:45:00Z">
            <w:rPr>
              <w:sz w:val="22"/>
            </w:rPr>
          </w:rPrChange>
        </w:rPr>
        <w:t xml:space="preserve">right click </w:t>
      </w:r>
      <w:ins w:id="1035" w:author="Jay" w:date="2017-10-22T18:23:00Z">
        <w:r w:rsidR="0031739D" w:rsidRPr="00CA52EF">
          <w:rPr>
            <w:rFonts w:ascii="Calibri" w:hAnsi="Calibri"/>
            <w:sz w:val="22"/>
            <w:rPrChange w:id="1036" w:author="Jay" w:date="2017-10-22T19:45:00Z">
              <w:rPr>
                <w:sz w:val="22"/>
              </w:rPr>
            </w:rPrChange>
          </w:rPr>
          <w:t>the DMS_SAMPLE schema</w:t>
        </w:r>
      </w:ins>
      <w:ins w:id="1037" w:author="Jay" w:date="2017-10-22T18:24:00Z">
        <w:r w:rsidR="0031739D" w:rsidRPr="00CA52EF">
          <w:rPr>
            <w:rFonts w:ascii="Calibri" w:hAnsi="Calibri"/>
            <w:sz w:val="22"/>
            <w:rPrChange w:id="1038" w:author="Jay" w:date="2017-10-22T19:45:00Z">
              <w:rPr>
                <w:sz w:val="22"/>
              </w:rPr>
            </w:rPrChange>
          </w:rPr>
          <w:t xml:space="preserve">, </w:t>
        </w:r>
      </w:ins>
      <w:r w:rsidR="00DB5F4A" w:rsidRPr="00CA52EF">
        <w:rPr>
          <w:rFonts w:ascii="Calibri" w:hAnsi="Calibri"/>
          <w:sz w:val="22"/>
          <w:rPrChange w:id="1039" w:author="Jay" w:date="2017-10-22T19:45:00Z">
            <w:rPr>
              <w:sz w:val="22"/>
            </w:rPr>
          </w:rPrChange>
        </w:rPr>
        <w:t>and click “</w:t>
      </w:r>
      <w:r w:rsidR="00DB5F4A" w:rsidRPr="00CA52EF">
        <w:rPr>
          <w:rFonts w:ascii="Calibri" w:hAnsi="Calibri"/>
          <w:b/>
          <w:sz w:val="22"/>
          <w:rPrChange w:id="1040" w:author="Jay" w:date="2017-10-22T19:45:00Z">
            <w:rPr>
              <w:b/>
              <w:sz w:val="22"/>
            </w:rPr>
          </w:rPrChange>
        </w:rPr>
        <w:t>Convert schema</w:t>
      </w:r>
      <w:r w:rsidR="00DB5F4A" w:rsidRPr="00CA52EF">
        <w:rPr>
          <w:rFonts w:ascii="Calibri" w:hAnsi="Calibri"/>
          <w:sz w:val="22"/>
          <w:rPrChange w:id="1041" w:author="Jay" w:date="2017-10-22T19:45:00Z">
            <w:rPr>
              <w:sz w:val="22"/>
            </w:rPr>
          </w:rPrChange>
        </w:rPr>
        <w:t>”. The schema will be converted and shown on the PostgreSQL instance (</w:t>
      </w:r>
      <w:r w:rsidR="00DB5F4A" w:rsidRPr="00CA52EF">
        <w:rPr>
          <w:rFonts w:ascii="Calibri" w:hAnsi="Calibri"/>
          <w:i/>
          <w:sz w:val="22"/>
          <w:rPrChange w:id="1042" w:author="Jay" w:date="2017-10-22T19:45:00Z">
            <w:rPr>
              <w:sz w:val="22"/>
            </w:rPr>
          </w:rPrChange>
        </w:rPr>
        <w:t>it has not been applied</w:t>
      </w:r>
      <w:r w:rsidR="00DB5F4A" w:rsidRPr="00CA52EF">
        <w:rPr>
          <w:rFonts w:ascii="Calibri" w:hAnsi="Calibri"/>
          <w:i/>
          <w:spacing w:val="-4"/>
          <w:sz w:val="22"/>
          <w:rPrChange w:id="1043" w:author="Jay" w:date="2017-10-22T19:45:00Z">
            <w:rPr>
              <w:spacing w:val="-4"/>
              <w:sz w:val="22"/>
            </w:rPr>
          </w:rPrChange>
        </w:rPr>
        <w:t xml:space="preserve"> </w:t>
      </w:r>
      <w:r w:rsidR="00DB5F4A" w:rsidRPr="00CA52EF">
        <w:rPr>
          <w:rFonts w:ascii="Calibri" w:hAnsi="Calibri"/>
          <w:i/>
          <w:sz w:val="22"/>
          <w:rPrChange w:id="1044" w:author="Jay" w:date="2017-10-22T19:45:00Z">
            <w:rPr>
              <w:sz w:val="22"/>
            </w:rPr>
          </w:rPrChange>
        </w:rPr>
        <w:t>yet</w:t>
      </w:r>
      <w:r w:rsidR="00DB5F4A" w:rsidRPr="00CA52EF">
        <w:rPr>
          <w:rFonts w:ascii="Calibri" w:hAnsi="Calibri"/>
          <w:sz w:val="22"/>
          <w:rPrChange w:id="1045" w:author="Jay" w:date="2017-10-22T19:45:00Z">
            <w:rPr>
              <w:sz w:val="22"/>
            </w:rPr>
          </w:rPrChange>
        </w:rPr>
        <w:t>).</w:t>
      </w:r>
    </w:p>
    <w:p w14:paraId="0657C879" w14:textId="5BDB3D9B" w:rsidR="0031739D" w:rsidRPr="00CA52EF" w:rsidRDefault="00A568DF">
      <w:pPr>
        <w:widowControl w:val="0"/>
        <w:tabs>
          <w:tab w:val="left" w:pos="821"/>
        </w:tabs>
        <w:spacing w:before="22" w:line="259" w:lineRule="auto"/>
        <w:ind w:left="360" w:right="605"/>
        <w:rPr>
          <w:rFonts w:ascii="Calibri" w:hAnsi="Calibri"/>
          <w:sz w:val="22"/>
          <w:rPrChange w:id="1046" w:author="Jay" w:date="2017-10-22T19:45:00Z">
            <w:rPr/>
          </w:rPrChange>
        </w:rPr>
        <w:pPrChange w:id="1047" w:author="Jay" w:date="2017-10-22T18:25:00Z">
          <w:pPr>
            <w:pStyle w:val="ListParagraph"/>
            <w:widowControl w:val="0"/>
            <w:numPr>
              <w:numId w:val="34"/>
            </w:numPr>
            <w:tabs>
              <w:tab w:val="left" w:pos="821"/>
            </w:tabs>
            <w:spacing w:before="22" w:after="0" w:line="259" w:lineRule="auto"/>
            <w:ind w:right="605" w:hanging="360"/>
            <w:contextualSpacing w:val="0"/>
          </w:pPr>
        </w:pPrChange>
      </w:pPr>
      <w:ins w:id="1048" w:author="Jay" w:date="2017-10-22T18:30:00Z">
        <w:r w:rsidRPr="00CA52EF">
          <w:rPr>
            <w:rFonts w:ascii="Calibri" w:hAnsi="Calibri"/>
            <w:noProof/>
            <w:sz w:val="22"/>
            <w:rPrChange w:id="1049" w:author="Jay" w:date="2017-10-22T19:45:00Z">
              <w:rPr>
                <w:noProof/>
                <w:sz w:val="22"/>
              </w:rPr>
            </w:rPrChange>
          </w:rPr>
          <w:drawing>
            <wp:inline distT="0" distB="0" distL="0" distR="0" wp14:anchorId="04D74E89" wp14:editId="772AB253">
              <wp:extent cx="5486400" cy="24803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486400" cy="2480310"/>
                      </a:xfrm>
                      <a:prstGeom prst="rect">
                        <a:avLst/>
                      </a:prstGeom>
                    </pic:spPr>
                  </pic:pic>
                </a:graphicData>
              </a:graphic>
            </wp:inline>
          </w:drawing>
        </w:r>
      </w:ins>
    </w:p>
    <w:p w14:paraId="623D1B5F" w14:textId="35812DC9" w:rsidR="003A4CB8" w:rsidRPr="00CA52EF" w:rsidDel="0031739D" w:rsidRDefault="00A568DF" w:rsidP="00630371">
      <w:pPr>
        <w:pStyle w:val="ListParagraph"/>
        <w:widowControl w:val="0"/>
        <w:numPr>
          <w:ilvl w:val="0"/>
          <w:numId w:val="34"/>
        </w:numPr>
        <w:tabs>
          <w:tab w:val="left" w:pos="821"/>
        </w:tabs>
        <w:spacing w:before="22" w:after="0" w:line="259" w:lineRule="auto"/>
        <w:ind w:right="605"/>
        <w:contextualSpacing w:val="0"/>
        <w:rPr>
          <w:del w:id="1050" w:author="Jay" w:date="2017-10-22T18:25:00Z"/>
          <w:rFonts w:ascii="Calibri" w:hAnsi="Calibri"/>
          <w:rPrChange w:id="1051" w:author="Jay" w:date="2017-10-22T19:45:00Z">
            <w:rPr>
              <w:del w:id="1052" w:author="Jay" w:date="2017-10-22T18:25:00Z"/>
            </w:rPr>
          </w:rPrChange>
        </w:rPr>
      </w:pPr>
      <w:ins w:id="1053" w:author="Jay" w:date="2017-10-22T18:27:00Z">
        <w:r w:rsidRPr="00CA52EF">
          <w:rPr>
            <w:rFonts w:ascii="Calibri" w:hAnsi="Calibri"/>
            <w:rPrChange w:id="1054" w:author="Jay" w:date="2017-10-22T19:45:00Z">
              <w:rPr/>
            </w:rPrChange>
          </w:rPr>
          <w:t>You will find</w:t>
        </w:r>
      </w:ins>
      <w:ins w:id="1055" w:author="Jay" w:date="2017-10-22T18:28:00Z">
        <w:r w:rsidRPr="00CA52EF">
          <w:rPr>
            <w:rFonts w:ascii="Calibri" w:hAnsi="Calibri"/>
            <w:rPrChange w:id="1056" w:author="Jay" w:date="2017-10-22T19:45:00Z">
              <w:rPr/>
            </w:rPrChange>
          </w:rPr>
          <w:t xml:space="preserve"> majority of objects such as tables, views, and function are conve</w:t>
        </w:r>
      </w:ins>
      <w:ins w:id="1057" w:author="Jay" w:date="2017-10-22T18:29:00Z">
        <w:r w:rsidRPr="00CA52EF">
          <w:rPr>
            <w:rFonts w:ascii="Calibri" w:hAnsi="Calibri"/>
            <w:rPrChange w:id="1058" w:author="Jay" w:date="2017-10-22T19:45:00Z">
              <w:rPr/>
            </w:rPrChange>
          </w:rPr>
          <w:t>rted to PostgreSQL, but some secondary objects</w:t>
        </w:r>
      </w:ins>
      <w:ins w:id="1059" w:author="Jay" w:date="2017-10-22T18:30:00Z">
        <w:r w:rsidRPr="00CA52EF">
          <w:rPr>
            <w:rFonts w:ascii="Calibri" w:hAnsi="Calibri"/>
            <w:rPrChange w:id="1060" w:author="Jay" w:date="2017-10-22T19:45:00Z">
              <w:rPr/>
            </w:rPrChange>
          </w:rPr>
          <w:t xml:space="preserve"> such a</w:t>
        </w:r>
      </w:ins>
      <w:ins w:id="1061" w:author="Jay" w:date="2017-10-22T18:31:00Z">
        <w:r w:rsidRPr="00CA52EF">
          <w:rPr>
            <w:rFonts w:ascii="Calibri" w:hAnsi="Calibri"/>
            <w:rPrChange w:id="1062" w:author="Jay" w:date="2017-10-22T19:45:00Z">
              <w:rPr/>
            </w:rPrChange>
          </w:rPr>
          <w:t xml:space="preserve">s procedures could not be converted. </w:t>
        </w:r>
      </w:ins>
      <w:del w:id="1063" w:author="Jay" w:date="2017-10-22T18:25:00Z">
        <w:r w:rsidR="003A4CB8" w:rsidRPr="00CA52EF" w:rsidDel="0031739D">
          <w:rPr>
            <w:rFonts w:ascii="Calibri" w:hAnsi="Calibri"/>
            <w:rPrChange w:id="1064" w:author="Jay" w:date="2017-10-22T19:45:00Z">
              <w:rPr/>
            </w:rPrChange>
          </w:rPr>
          <w:delText xml:space="preserve">Take a few minutes to review the </w:delText>
        </w:r>
        <w:r w:rsidR="00834A22" w:rsidRPr="00CA52EF" w:rsidDel="0031739D">
          <w:rPr>
            <w:rFonts w:ascii="Calibri" w:hAnsi="Calibri"/>
            <w:rPrChange w:id="1065" w:author="Jay" w:date="2017-10-22T19:45:00Z">
              <w:rPr/>
            </w:rPrChange>
          </w:rPr>
          <w:delText>objects being converted.</w:delText>
        </w:r>
      </w:del>
    </w:p>
    <w:p w14:paraId="2A6AD8D0" w14:textId="77777777" w:rsidR="00A568DF" w:rsidRPr="00CA52EF" w:rsidRDefault="00A568DF">
      <w:pPr>
        <w:pStyle w:val="ListParagraph"/>
        <w:widowControl w:val="0"/>
        <w:numPr>
          <w:ilvl w:val="0"/>
          <w:numId w:val="34"/>
        </w:numPr>
        <w:tabs>
          <w:tab w:val="left" w:pos="821"/>
        </w:tabs>
        <w:spacing w:before="22" w:after="0" w:line="259" w:lineRule="auto"/>
        <w:ind w:right="605"/>
        <w:contextualSpacing w:val="0"/>
        <w:rPr>
          <w:ins w:id="1066" w:author="Jay" w:date="2017-10-22T18:31:00Z"/>
          <w:rFonts w:ascii="Calibri" w:hAnsi="Calibri"/>
          <w:rPrChange w:id="1067" w:author="Jay" w:date="2017-10-22T19:45:00Z">
            <w:rPr>
              <w:ins w:id="1068" w:author="Jay" w:date="2017-10-22T18:31:00Z"/>
              <w:sz w:val="22"/>
            </w:rPr>
          </w:rPrChange>
        </w:rPr>
      </w:pPr>
    </w:p>
    <w:p w14:paraId="3E5B2F53" w14:textId="6F368D86" w:rsidR="00630371" w:rsidRPr="00CA52EF" w:rsidRDefault="00A568DF">
      <w:pPr>
        <w:pStyle w:val="ListParagraph"/>
        <w:widowControl w:val="0"/>
        <w:numPr>
          <w:ilvl w:val="0"/>
          <w:numId w:val="34"/>
        </w:numPr>
        <w:tabs>
          <w:tab w:val="left" w:pos="821"/>
        </w:tabs>
        <w:spacing w:before="22" w:after="0" w:line="259" w:lineRule="auto"/>
        <w:ind w:right="605"/>
        <w:contextualSpacing w:val="0"/>
        <w:rPr>
          <w:ins w:id="1069" w:author="Jay" w:date="2017-10-22T18:34:00Z"/>
          <w:rFonts w:ascii="Calibri" w:hAnsi="Calibri"/>
          <w:rPrChange w:id="1070" w:author="Jay" w:date="2017-10-22T19:45:00Z">
            <w:rPr>
              <w:ins w:id="1071" w:author="Jay" w:date="2017-10-22T18:34:00Z"/>
              <w:sz w:val="22"/>
            </w:rPr>
          </w:rPrChange>
        </w:rPr>
      </w:pPr>
      <w:ins w:id="1072" w:author="Jay" w:date="2017-10-22T18:32:00Z">
        <w:r w:rsidRPr="00CA52EF">
          <w:rPr>
            <w:rFonts w:ascii="Calibri" w:hAnsi="Calibri"/>
            <w:sz w:val="22"/>
            <w:rPrChange w:id="1073" w:author="Jay" w:date="2017-10-22T19:45:00Z">
              <w:rPr>
                <w:sz w:val="22"/>
              </w:rPr>
            </w:rPrChange>
          </w:rPr>
          <w:t xml:space="preserve">To apply these converted objects to PostgreSQL, click the </w:t>
        </w:r>
      </w:ins>
      <w:ins w:id="1074" w:author="Jay" w:date="2017-10-22T18:33:00Z">
        <w:r w:rsidRPr="00CA52EF">
          <w:rPr>
            <w:rFonts w:ascii="Calibri" w:hAnsi="Calibri"/>
            <w:b/>
            <w:sz w:val="22"/>
            <w:rPrChange w:id="1075" w:author="Jay" w:date="2017-10-22T19:45:00Z">
              <w:rPr>
                <w:sz w:val="22"/>
              </w:rPr>
            </w:rPrChange>
          </w:rPr>
          <w:t>“dms_sample” schema</w:t>
        </w:r>
        <w:r w:rsidRPr="00CA52EF">
          <w:rPr>
            <w:rFonts w:ascii="Calibri" w:hAnsi="Calibri"/>
            <w:sz w:val="22"/>
            <w:rPrChange w:id="1076" w:author="Jay" w:date="2017-10-22T19:45:00Z">
              <w:rPr>
                <w:sz w:val="22"/>
              </w:rPr>
            </w:rPrChange>
          </w:rPr>
          <w:t xml:space="preserve"> </w:t>
        </w:r>
      </w:ins>
      <w:del w:id="1077" w:author="Jay" w:date="2017-10-22T18:31:00Z">
        <w:r w:rsidR="00630371" w:rsidRPr="00CA52EF" w:rsidDel="00A568DF">
          <w:rPr>
            <w:rFonts w:ascii="Calibri" w:hAnsi="Calibri"/>
            <w:sz w:val="22"/>
            <w:rPrChange w:id="1078" w:author="Jay" w:date="2017-10-22T19:45:00Z">
              <w:rPr>
                <w:sz w:val="22"/>
              </w:rPr>
            </w:rPrChange>
          </w:rPr>
          <w:lastRenderedPageBreak/>
          <w:delText>Since the majority of the objects which could not be converted are secondary objects like functions or procedures, r</w:delText>
        </w:r>
      </w:del>
      <w:del w:id="1079" w:author="Jay" w:date="2017-10-22T18:33:00Z">
        <w:r w:rsidR="00630371" w:rsidRPr="00CA52EF" w:rsidDel="00A568DF">
          <w:rPr>
            <w:rFonts w:ascii="Calibri" w:hAnsi="Calibri"/>
            <w:sz w:val="22"/>
            <w:rPrChange w:id="1080" w:author="Jay" w:date="2017-10-22T19:45:00Z">
              <w:rPr>
                <w:sz w:val="22"/>
              </w:rPr>
            </w:rPrChange>
          </w:rPr>
          <w:delText xml:space="preserve">ight click on the created schema </w:delText>
        </w:r>
      </w:del>
      <w:r w:rsidR="00630371" w:rsidRPr="00CA52EF">
        <w:rPr>
          <w:rFonts w:ascii="Calibri" w:hAnsi="Calibri"/>
          <w:sz w:val="22"/>
          <w:rPrChange w:id="1081" w:author="Jay" w:date="2017-10-22T19:45:00Z">
            <w:rPr>
              <w:sz w:val="22"/>
            </w:rPr>
          </w:rPrChange>
        </w:rPr>
        <w:t xml:space="preserve">on the </w:t>
      </w:r>
      <w:r w:rsidR="00AE44F0" w:rsidRPr="00CA52EF">
        <w:rPr>
          <w:rFonts w:ascii="Calibri" w:hAnsi="Calibri"/>
          <w:sz w:val="22"/>
          <w:rPrChange w:id="1082" w:author="Jay" w:date="2017-10-22T19:45:00Z">
            <w:rPr>
              <w:b/>
              <w:sz w:val="22"/>
            </w:rPr>
          </w:rPrChange>
        </w:rPr>
        <w:t>R</w:t>
      </w:r>
      <w:r w:rsidR="00630371" w:rsidRPr="00CA52EF">
        <w:rPr>
          <w:rFonts w:ascii="Calibri" w:hAnsi="Calibri"/>
          <w:sz w:val="22"/>
          <w:rPrChange w:id="1083" w:author="Jay" w:date="2017-10-22T19:45:00Z">
            <w:rPr>
              <w:b/>
              <w:sz w:val="22"/>
            </w:rPr>
          </w:rPrChange>
        </w:rPr>
        <w:t>ight</w:t>
      </w:r>
      <w:r w:rsidR="00AE44F0" w:rsidRPr="00CA52EF">
        <w:rPr>
          <w:rFonts w:ascii="Calibri" w:hAnsi="Calibri"/>
          <w:sz w:val="22"/>
          <w:rPrChange w:id="1084" w:author="Jay" w:date="2017-10-22T19:45:00Z">
            <w:rPr>
              <w:b/>
              <w:sz w:val="22"/>
            </w:rPr>
          </w:rPrChange>
        </w:rPr>
        <w:t xml:space="preserve"> P</w:t>
      </w:r>
      <w:r w:rsidR="00AB6569" w:rsidRPr="00CA52EF">
        <w:rPr>
          <w:rFonts w:ascii="Calibri" w:hAnsi="Calibri"/>
          <w:sz w:val="22"/>
          <w:rPrChange w:id="1085" w:author="Jay" w:date="2017-10-22T19:45:00Z">
            <w:rPr>
              <w:b/>
              <w:sz w:val="22"/>
            </w:rPr>
          </w:rPrChange>
        </w:rPr>
        <w:t>anel</w:t>
      </w:r>
      <w:r w:rsidR="00630371" w:rsidRPr="00CA52EF">
        <w:rPr>
          <w:rFonts w:ascii="Calibri" w:hAnsi="Calibri"/>
          <w:sz w:val="22"/>
          <w:rPrChange w:id="1086" w:author="Jay" w:date="2017-10-22T19:45:00Z">
            <w:rPr>
              <w:sz w:val="22"/>
            </w:rPr>
          </w:rPrChange>
        </w:rPr>
        <w:t xml:space="preserve"> and click “</w:t>
      </w:r>
      <w:r w:rsidR="00630371" w:rsidRPr="00CA52EF">
        <w:rPr>
          <w:rFonts w:ascii="Calibri" w:hAnsi="Calibri"/>
          <w:b/>
          <w:sz w:val="22"/>
          <w:rPrChange w:id="1087" w:author="Jay" w:date="2017-10-22T19:45:00Z">
            <w:rPr>
              <w:b/>
              <w:sz w:val="22"/>
            </w:rPr>
          </w:rPrChange>
        </w:rPr>
        <w:t>Apply to database</w:t>
      </w:r>
      <w:r w:rsidR="00630371" w:rsidRPr="00CA52EF">
        <w:rPr>
          <w:rFonts w:ascii="Calibri" w:hAnsi="Calibri"/>
          <w:sz w:val="22"/>
          <w:rPrChange w:id="1088" w:author="Jay" w:date="2017-10-22T19:45:00Z">
            <w:rPr>
              <w:sz w:val="22"/>
            </w:rPr>
          </w:rPrChange>
        </w:rPr>
        <w:t>”. This will apply all those converted objects in the PostgreSQL</w:t>
      </w:r>
      <w:r w:rsidR="00630371" w:rsidRPr="00CA52EF">
        <w:rPr>
          <w:rFonts w:ascii="Calibri" w:hAnsi="Calibri"/>
          <w:spacing w:val="-20"/>
          <w:sz w:val="22"/>
          <w:rPrChange w:id="1089" w:author="Jay" w:date="2017-10-22T19:45:00Z">
            <w:rPr>
              <w:spacing w:val="-20"/>
              <w:sz w:val="22"/>
            </w:rPr>
          </w:rPrChange>
        </w:rPr>
        <w:t xml:space="preserve"> </w:t>
      </w:r>
      <w:r w:rsidR="00630371" w:rsidRPr="00CA52EF">
        <w:rPr>
          <w:rFonts w:ascii="Calibri" w:hAnsi="Calibri"/>
          <w:sz w:val="22"/>
          <w:rPrChange w:id="1090" w:author="Jay" w:date="2017-10-22T19:45:00Z">
            <w:rPr>
              <w:sz w:val="22"/>
            </w:rPr>
          </w:rPrChange>
        </w:rPr>
        <w:t>target.</w:t>
      </w:r>
    </w:p>
    <w:p w14:paraId="1AE03EC0" w14:textId="13731D78" w:rsidR="00A568DF" w:rsidRPr="00CA52EF" w:rsidRDefault="00A568DF">
      <w:pPr>
        <w:widowControl w:val="0"/>
        <w:tabs>
          <w:tab w:val="left" w:pos="821"/>
        </w:tabs>
        <w:spacing w:before="22" w:line="259" w:lineRule="auto"/>
        <w:ind w:left="360" w:right="605"/>
        <w:rPr>
          <w:rFonts w:ascii="Calibri" w:hAnsi="Calibri"/>
          <w:rPrChange w:id="1091" w:author="Jay" w:date="2017-10-22T19:45:00Z">
            <w:rPr/>
          </w:rPrChange>
        </w:rPr>
        <w:pPrChange w:id="1092" w:author="Jay" w:date="2017-10-22T18:34:00Z">
          <w:pPr>
            <w:pStyle w:val="ListParagraph"/>
            <w:widowControl w:val="0"/>
            <w:numPr>
              <w:numId w:val="34"/>
            </w:numPr>
            <w:tabs>
              <w:tab w:val="left" w:pos="821"/>
            </w:tabs>
            <w:spacing w:before="22" w:after="0" w:line="259" w:lineRule="auto"/>
            <w:ind w:right="605" w:hanging="360"/>
            <w:contextualSpacing w:val="0"/>
          </w:pPr>
        </w:pPrChange>
      </w:pPr>
      <w:ins w:id="1093" w:author="Jay" w:date="2017-10-22T18:34:00Z">
        <w:r w:rsidRPr="00CA52EF">
          <w:rPr>
            <w:rFonts w:ascii="Calibri" w:hAnsi="Calibri"/>
            <w:rPrChange w:id="1094" w:author="Jay" w:date="2017-10-22T19:45:00Z">
              <w:rPr/>
            </w:rPrChange>
          </w:rPr>
          <w:t xml:space="preserve">        </w:t>
        </w:r>
        <w:r w:rsidRPr="00CA52EF">
          <w:rPr>
            <w:rFonts w:ascii="Calibri" w:hAnsi="Calibri"/>
            <w:noProof/>
            <w:rPrChange w:id="1095" w:author="Jay" w:date="2017-10-22T19:45:00Z">
              <w:rPr>
                <w:noProof/>
              </w:rPr>
            </w:rPrChange>
          </w:rPr>
          <w:drawing>
            <wp:inline distT="0" distB="0" distL="0" distR="0" wp14:anchorId="711B9FA0" wp14:editId="640AF558">
              <wp:extent cx="1761408" cy="19618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1764221" cy="1964977"/>
                      </a:xfrm>
                      <a:prstGeom prst="rect">
                        <a:avLst/>
                      </a:prstGeom>
                    </pic:spPr>
                  </pic:pic>
                </a:graphicData>
              </a:graphic>
            </wp:inline>
          </w:drawing>
        </w:r>
      </w:ins>
    </w:p>
    <w:p w14:paraId="0C32D192" w14:textId="6810DB2D" w:rsidR="00630371" w:rsidRPr="00CA52EF" w:rsidDel="00A568DF" w:rsidRDefault="00630371">
      <w:pPr>
        <w:pStyle w:val="ListParagraph"/>
        <w:widowControl w:val="0"/>
        <w:numPr>
          <w:ilvl w:val="0"/>
          <w:numId w:val="34"/>
        </w:numPr>
        <w:tabs>
          <w:tab w:val="left" w:pos="821"/>
        </w:tabs>
        <w:spacing w:after="0" w:line="267" w:lineRule="exact"/>
        <w:contextualSpacing w:val="0"/>
        <w:jc w:val="left"/>
        <w:rPr>
          <w:del w:id="1096" w:author="Jay" w:date="2017-10-22T18:36:00Z"/>
          <w:rFonts w:ascii="Calibri" w:hAnsi="Calibri"/>
          <w:rPrChange w:id="1097" w:author="Jay" w:date="2017-10-22T19:45:00Z">
            <w:rPr>
              <w:del w:id="1098" w:author="Jay" w:date="2017-10-22T18:36:00Z"/>
              <w:sz w:val="22"/>
            </w:rPr>
          </w:rPrChange>
        </w:rPr>
        <w:pPrChange w:id="1099" w:author="Jay" w:date="2017-10-22T18:36:00Z">
          <w:pPr>
            <w:widowControl w:val="0"/>
            <w:tabs>
              <w:tab w:val="left" w:pos="821"/>
            </w:tabs>
            <w:spacing w:line="267" w:lineRule="exact"/>
          </w:pPr>
        </w:pPrChange>
      </w:pPr>
      <w:r w:rsidRPr="00CA52EF">
        <w:rPr>
          <w:rFonts w:ascii="Calibri" w:hAnsi="Calibri"/>
          <w:sz w:val="22"/>
          <w:rPrChange w:id="1100" w:author="Jay" w:date="2017-10-22T19:45:00Z">
            <w:rPr>
              <w:sz w:val="22"/>
            </w:rPr>
          </w:rPrChange>
        </w:rPr>
        <w:t>The above step</w:t>
      </w:r>
      <w:del w:id="1101" w:author="Jay" w:date="2017-10-22T18:35:00Z">
        <w:r w:rsidRPr="00CA52EF" w:rsidDel="00A568DF">
          <w:rPr>
            <w:rFonts w:ascii="Calibri" w:hAnsi="Calibri"/>
            <w:sz w:val="22"/>
            <w:rPrChange w:id="1102" w:author="Jay" w:date="2017-10-22T19:45:00Z">
              <w:rPr>
                <w:sz w:val="22"/>
              </w:rPr>
            </w:rPrChange>
          </w:rPr>
          <w:delText>s</w:delText>
        </w:r>
      </w:del>
      <w:r w:rsidRPr="00CA52EF">
        <w:rPr>
          <w:rFonts w:ascii="Calibri" w:hAnsi="Calibri"/>
          <w:sz w:val="22"/>
          <w:rPrChange w:id="1103" w:author="Jay" w:date="2017-10-22T19:45:00Z">
            <w:rPr>
              <w:sz w:val="22"/>
            </w:rPr>
          </w:rPrChange>
        </w:rPr>
        <w:t xml:space="preserve"> will convert </w:t>
      </w:r>
      <w:ins w:id="1104" w:author="Jay" w:date="2017-10-22T18:35:00Z">
        <w:r w:rsidR="00A568DF" w:rsidRPr="00CA52EF">
          <w:rPr>
            <w:rFonts w:ascii="Calibri" w:hAnsi="Calibri"/>
            <w:sz w:val="22"/>
            <w:rPrChange w:id="1105" w:author="Jay" w:date="2017-10-22T19:45:00Z">
              <w:rPr>
                <w:sz w:val="22"/>
              </w:rPr>
            </w:rPrChange>
          </w:rPr>
          <w:t>most of</w:t>
        </w:r>
      </w:ins>
      <w:del w:id="1106" w:author="Jay" w:date="2017-10-22T18:35:00Z">
        <w:r w:rsidRPr="00CA52EF" w:rsidDel="00A568DF">
          <w:rPr>
            <w:rFonts w:ascii="Calibri" w:hAnsi="Calibri"/>
            <w:sz w:val="22"/>
            <w:rPrChange w:id="1107" w:author="Jay" w:date="2017-10-22T19:45:00Z">
              <w:rPr>
                <w:sz w:val="22"/>
              </w:rPr>
            </w:rPrChange>
          </w:rPr>
          <w:delText>all</w:delText>
        </w:r>
      </w:del>
      <w:r w:rsidRPr="00CA52EF">
        <w:rPr>
          <w:rFonts w:ascii="Calibri" w:hAnsi="Calibri"/>
          <w:sz w:val="22"/>
          <w:rPrChange w:id="1108" w:author="Jay" w:date="2017-10-22T19:45:00Z">
            <w:rPr>
              <w:sz w:val="22"/>
            </w:rPr>
          </w:rPrChange>
        </w:rPr>
        <w:t xml:space="preserve"> </w:t>
      </w:r>
      <w:del w:id="1109" w:author="Jay" w:date="2017-10-22T18:35:00Z">
        <w:r w:rsidRPr="00CA52EF" w:rsidDel="00A568DF">
          <w:rPr>
            <w:rFonts w:ascii="Calibri" w:hAnsi="Calibri"/>
            <w:sz w:val="22"/>
            <w:rPrChange w:id="1110" w:author="Jay" w:date="2017-10-22T19:45:00Z">
              <w:rPr>
                <w:sz w:val="22"/>
              </w:rPr>
            </w:rPrChange>
          </w:rPr>
          <w:delText xml:space="preserve">your </w:delText>
        </w:r>
      </w:del>
      <w:r w:rsidRPr="00CA52EF">
        <w:rPr>
          <w:rFonts w:ascii="Calibri" w:hAnsi="Calibri"/>
          <w:sz w:val="22"/>
          <w:rPrChange w:id="1111" w:author="Jay" w:date="2017-10-22T19:45:00Z">
            <w:rPr>
              <w:sz w:val="22"/>
            </w:rPr>
          </w:rPrChange>
        </w:rPr>
        <w:t>Oracle objects into PostgreSQL</w:t>
      </w:r>
      <w:r w:rsidRPr="00CA52EF">
        <w:rPr>
          <w:rFonts w:ascii="Calibri" w:hAnsi="Calibri"/>
          <w:spacing w:val="-33"/>
          <w:sz w:val="22"/>
          <w:rPrChange w:id="1112" w:author="Jay" w:date="2017-10-22T19:45:00Z">
            <w:rPr>
              <w:spacing w:val="-33"/>
              <w:sz w:val="22"/>
            </w:rPr>
          </w:rPrChange>
        </w:rPr>
        <w:t xml:space="preserve"> </w:t>
      </w:r>
      <w:r w:rsidRPr="00CA52EF">
        <w:rPr>
          <w:rFonts w:ascii="Calibri" w:hAnsi="Calibri"/>
          <w:sz w:val="22"/>
          <w:rPrChange w:id="1113" w:author="Jay" w:date="2017-10-22T19:45:00Z">
            <w:rPr>
              <w:sz w:val="22"/>
            </w:rPr>
          </w:rPrChange>
        </w:rPr>
        <w:t>objects.</w:t>
      </w:r>
      <w:r w:rsidR="00510E3D" w:rsidRPr="00CA52EF">
        <w:rPr>
          <w:rFonts w:ascii="Calibri" w:hAnsi="Calibri"/>
          <w:sz w:val="22"/>
          <w:rPrChange w:id="1114" w:author="Jay" w:date="2017-10-22T19:45:00Z">
            <w:rPr>
              <w:sz w:val="22"/>
            </w:rPr>
          </w:rPrChange>
        </w:rPr>
        <w:t xml:space="preserve"> </w:t>
      </w:r>
      <w:r w:rsidRPr="00CA52EF">
        <w:rPr>
          <w:rFonts w:ascii="Calibri" w:hAnsi="Calibri"/>
          <w:sz w:val="22"/>
          <w:rPrChange w:id="1115" w:author="Jay" w:date="2017-10-22T19:45:00Z">
            <w:rPr>
              <w:sz w:val="22"/>
            </w:rPr>
          </w:rPrChange>
        </w:rPr>
        <w:t>Objects which could not be converted automatically must be taken care of manually after migration at a later</w:t>
      </w:r>
      <w:r w:rsidRPr="00CA52EF">
        <w:rPr>
          <w:rFonts w:ascii="Calibri" w:hAnsi="Calibri"/>
          <w:spacing w:val="-3"/>
          <w:sz w:val="22"/>
          <w:rPrChange w:id="1116" w:author="Jay" w:date="2017-10-22T19:45:00Z">
            <w:rPr>
              <w:spacing w:val="-3"/>
              <w:sz w:val="22"/>
            </w:rPr>
          </w:rPrChange>
        </w:rPr>
        <w:t xml:space="preserve"> </w:t>
      </w:r>
      <w:r w:rsidRPr="00CA52EF">
        <w:rPr>
          <w:rFonts w:ascii="Calibri" w:hAnsi="Calibri"/>
          <w:sz w:val="22"/>
          <w:rPrChange w:id="1117" w:author="Jay" w:date="2017-10-22T19:45:00Z">
            <w:rPr>
              <w:sz w:val="22"/>
            </w:rPr>
          </w:rPrChange>
        </w:rPr>
        <w:t>time.</w:t>
      </w:r>
    </w:p>
    <w:p w14:paraId="5BDFDFEE" w14:textId="77777777" w:rsidR="00A568DF" w:rsidRPr="00CA52EF" w:rsidRDefault="00A568DF" w:rsidP="00510E3D">
      <w:pPr>
        <w:pStyle w:val="ListParagraph"/>
        <w:widowControl w:val="0"/>
        <w:numPr>
          <w:ilvl w:val="0"/>
          <w:numId w:val="34"/>
        </w:numPr>
        <w:tabs>
          <w:tab w:val="left" w:pos="821"/>
        </w:tabs>
        <w:spacing w:after="0" w:line="267" w:lineRule="exact"/>
        <w:contextualSpacing w:val="0"/>
        <w:jc w:val="left"/>
        <w:rPr>
          <w:ins w:id="1118" w:author="Jay" w:date="2017-10-22T18:36:00Z"/>
          <w:rFonts w:ascii="Calibri" w:hAnsi="Calibri"/>
          <w:rPrChange w:id="1119" w:author="Jay" w:date="2017-10-22T19:45:00Z">
            <w:rPr>
              <w:ins w:id="1120" w:author="Jay" w:date="2017-10-22T18:36:00Z"/>
            </w:rPr>
          </w:rPrChange>
        </w:rPr>
      </w:pPr>
    </w:p>
    <w:p w14:paraId="7E77CCB0" w14:textId="0375233E" w:rsidR="006031A3" w:rsidRPr="00CA52EF" w:rsidDel="00A568DF" w:rsidRDefault="00216AFC">
      <w:pPr>
        <w:widowControl w:val="0"/>
        <w:tabs>
          <w:tab w:val="left" w:pos="821"/>
        </w:tabs>
        <w:spacing w:line="267" w:lineRule="exact"/>
        <w:rPr>
          <w:del w:id="1121" w:author="Jay" w:date="2017-10-22T18:36:00Z"/>
          <w:rFonts w:ascii="Calibri" w:hAnsi="Calibri"/>
          <w:rPrChange w:id="1122" w:author="Jay" w:date="2017-10-22T19:45:00Z">
            <w:rPr>
              <w:del w:id="1123" w:author="Jay" w:date="2017-10-22T18:36:00Z"/>
            </w:rPr>
          </w:rPrChange>
        </w:rPr>
        <w:pPrChange w:id="1124" w:author="Jay" w:date="2017-10-22T18:37:00Z">
          <w:pPr>
            <w:pStyle w:val="ListParagraph"/>
            <w:widowControl w:val="0"/>
            <w:numPr>
              <w:numId w:val="34"/>
            </w:numPr>
            <w:tabs>
              <w:tab w:val="left" w:pos="821"/>
            </w:tabs>
            <w:spacing w:after="0" w:line="267" w:lineRule="exact"/>
            <w:ind w:hanging="360"/>
            <w:contextualSpacing w:val="0"/>
            <w:jc w:val="left"/>
          </w:pPr>
        </w:pPrChange>
      </w:pPr>
      <w:del w:id="1125" w:author="Jay" w:date="2017-10-22T18:36:00Z">
        <w:r w:rsidRPr="00CA52EF" w:rsidDel="00A568DF">
          <w:rPr>
            <w:rFonts w:ascii="Calibri" w:hAnsi="Calibri"/>
            <w:rPrChange w:id="1126" w:author="Jay" w:date="2017-10-22T19:45:00Z">
              <w:rPr/>
            </w:rPrChange>
          </w:rPr>
          <w:delText xml:space="preserve">At this </w:delText>
        </w:r>
        <w:r w:rsidR="00B90431" w:rsidRPr="00CA52EF" w:rsidDel="00A568DF">
          <w:rPr>
            <w:rFonts w:ascii="Calibri" w:hAnsi="Calibri"/>
            <w:rPrChange w:id="1127" w:author="Jay" w:date="2017-10-22T19:45:00Z">
              <w:rPr/>
            </w:rPrChange>
          </w:rPr>
          <w:delText>point,</w:delText>
        </w:r>
        <w:r w:rsidRPr="00CA52EF" w:rsidDel="00A568DF">
          <w:rPr>
            <w:rFonts w:ascii="Calibri" w:hAnsi="Calibri"/>
            <w:rPrChange w:id="1128" w:author="Jay" w:date="2017-10-22T19:45:00Z">
              <w:rPr/>
            </w:rPrChange>
          </w:rPr>
          <w:delText xml:space="preserve"> most of the objects from your source Oracle databased has been </w:delText>
        </w:r>
        <w:r w:rsidR="006031A3" w:rsidRPr="00CA52EF" w:rsidDel="00A568DF">
          <w:rPr>
            <w:rFonts w:ascii="Calibri" w:hAnsi="Calibri"/>
            <w:rPrChange w:id="1129" w:author="Jay" w:date="2017-10-22T19:45:00Z">
              <w:rPr/>
            </w:rPrChange>
          </w:rPr>
          <w:delText>converted to PostgreSQL target</w:delText>
        </w:r>
      </w:del>
    </w:p>
    <w:p w14:paraId="3FD0F9DC" w14:textId="77777777" w:rsidR="006031A3" w:rsidRPr="00CA52EF" w:rsidRDefault="006031A3">
      <w:pPr>
        <w:spacing w:after="200" w:line="276" w:lineRule="auto"/>
        <w:jc w:val="both"/>
        <w:rPr>
          <w:rFonts w:ascii="Calibri" w:hAnsi="Calibri"/>
          <w:rPrChange w:id="1130" w:author="Jay" w:date="2017-10-22T19:45:00Z">
            <w:rPr/>
          </w:rPrChange>
        </w:rPr>
        <w:pPrChange w:id="1131" w:author="Jay" w:date="2017-10-22T18:37:00Z">
          <w:pPr>
            <w:widowControl w:val="0"/>
            <w:tabs>
              <w:tab w:val="left" w:pos="821"/>
            </w:tabs>
            <w:spacing w:line="267" w:lineRule="exact"/>
          </w:pPr>
        </w:pPrChange>
      </w:pPr>
    </w:p>
    <w:p w14:paraId="20CF03C5" w14:textId="40D06B2B" w:rsidR="00AD42AC" w:rsidRPr="00CA52EF" w:rsidRDefault="00AD42AC" w:rsidP="001B69E3">
      <w:pPr>
        <w:pStyle w:val="Title"/>
        <w:rPr>
          <w:rFonts w:ascii="Calibri" w:hAnsi="Calibri"/>
          <w:rPrChange w:id="1132" w:author="Jay" w:date="2017-10-22T19:45:00Z">
            <w:rPr/>
          </w:rPrChange>
        </w:rPr>
      </w:pPr>
      <w:r w:rsidRPr="00CA52EF">
        <w:rPr>
          <w:rFonts w:ascii="Calibri" w:hAnsi="Calibri"/>
          <w:rPrChange w:id="1133" w:author="Jay" w:date="2017-10-22T19:45:00Z">
            <w:rPr/>
          </w:rPrChange>
        </w:rPr>
        <w:t>Database migration Service</w:t>
      </w:r>
    </w:p>
    <w:p w14:paraId="5953142F" w14:textId="339AA9B7" w:rsidR="00CE73C0" w:rsidRPr="00644161" w:rsidRDefault="00CE73C0">
      <w:pPr>
        <w:rPr>
          <w:ins w:id="1134" w:author="Jay" w:date="2017-10-22T18:37:00Z"/>
          <w:rFonts w:ascii="Calibri" w:hAnsi="Calibri"/>
          <w:sz w:val="20"/>
          <w:szCs w:val="20"/>
          <w:rPrChange w:id="1135" w:author="Jay" w:date="2017-10-22T20:13:00Z">
            <w:rPr>
              <w:ins w:id="1136" w:author="Jay" w:date="2017-10-22T18:37:00Z"/>
            </w:rPr>
          </w:rPrChange>
        </w:rPr>
        <w:pPrChange w:id="1137" w:author="Jay" w:date="2017-10-22T18:38:00Z">
          <w:pPr>
            <w:pStyle w:val="Heading1"/>
          </w:pPr>
        </w:pPrChange>
      </w:pPr>
      <w:ins w:id="1138" w:author="Jay" w:date="2017-10-22T18:37:00Z">
        <w:r w:rsidRPr="00644161">
          <w:rPr>
            <w:rFonts w:ascii="Calibri" w:hAnsi="Calibri"/>
            <w:sz w:val="20"/>
            <w:szCs w:val="20"/>
            <w:rPrChange w:id="1139" w:author="Jay" w:date="2017-10-22T20:13:00Z">
              <w:rPr/>
            </w:rPrChange>
          </w:rPr>
          <w:t xml:space="preserve">As you completed the schema conversion from Oracle to PostgreSQL, in this step, you will create a </w:t>
        </w:r>
      </w:ins>
      <w:ins w:id="1140" w:author="Jay" w:date="2017-10-22T18:38:00Z">
        <w:r w:rsidRPr="00644161">
          <w:rPr>
            <w:rFonts w:ascii="Calibri" w:hAnsi="Calibri"/>
            <w:sz w:val="20"/>
            <w:szCs w:val="20"/>
            <w:rPrChange w:id="1141" w:author="Jay" w:date="2017-10-22T20:13:00Z">
              <w:rPr/>
            </w:rPrChange>
          </w:rPr>
          <w:t>Database M</w:t>
        </w:r>
        <w:r w:rsidR="008368D6" w:rsidRPr="00644161">
          <w:rPr>
            <w:rFonts w:ascii="Calibri" w:hAnsi="Calibri"/>
            <w:sz w:val="20"/>
            <w:szCs w:val="20"/>
            <w:rPrChange w:id="1142" w:author="Jay" w:date="2017-10-22T20:13:00Z">
              <w:rPr/>
            </w:rPrChange>
          </w:rPr>
          <w:t>igration Service (DMS) instance and run a task to migrate data from Oracle to PostgreSQL.</w:t>
        </w:r>
      </w:ins>
      <w:ins w:id="1143" w:author="Jay" w:date="2017-10-22T18:44:00Z">
        <w:r w:rsidR="00665E60" w:rsidRPr="00644161">
          <w:rPr>
            <w:rFonts w:ascii="Calibri" w:hAnsi="Calibri"/>
            <w:sz w:val="20"/>
            <w:szCs w:val="20"/>
            <w:rPrChange w:id="1144" w:author="Jay" w:date="2017-10-22T20:13:00Z">
              <w:rPr/>
            </w:rPrChange>
          </w:rPr>
          <w:t xml:space="preserve"> </w:t>
        </w:r>
      </w:ins>
    </w:p>
    <w:p w14:paraId="303415A8" w14:textId="4F6D9BF5" w:rsidR="006031A3" w:rsidRPr="00CA52EF" w:rsidRDefault="00665E60" w:rsidP="00D76401">
      <w:pPr>
        <w:pStyle w:val="Heading1"/>
        <w:rPr>
          <w:rFonts w:ascii="Calibri" w:hAnsi="Calibri"/>
          <w:rPrChange w:id="1145" w:author="Jay" w:date="2017-10-22T19:45:00Z">
            <w:rPr/>
          </w:rPrChange>
        </w:rPr>
      </w:pPr>
      <w:ins w:id="1146" w:author="Jay" w:date="2017-10-22T18:45:00Z">
        <w:r w:rsidRPr="00CA52EF">
          <w:rPr>
            <w:rFonts w:ascii="Calibri" w:hAnsi="Calibri"/>
            <w:rPrChange w:id="1147" w:author="Jay" w:date="2017-10-22T19:45:00Z">
              <w:rPr/>
            </w:rPrChange>
          </w:rPr>
          <w:t xml:space="preserve">Step 1. </w:t>
        </w:r>
      </w:ins>
      <w:r w:rsidR="006031A3" w:rsidRPr="00CA52EF">
        <w:rPr>
          <w:rFonts w:ascii="Calibri" w:hAnsi="Calibri"/>
          <w:rPrChange w:id="1148" w:author="Jay" w:date="2017-10-22T19:45:00Z">
            <w:rPr/>
          </w:rPrChange>
        </w:rPr>
        <w:t xml:space="preserve">Create Database </w:t>
      </w:r>
      <w:r w:rsidR="00B90431" w:rsidRPr="00CA52EF">
        <w:rPr>
          <w:rFonts w:ascii="Calibri" w:hAnsi="Calibri"/>
          <w:rPrChange w:id="1149" w:author="Jay" w:date="2017-10-22T19:45:00Z">
            <w:rPr/>
          </w:rPrChange>
        </w:rPr>
        <w:t>Migration Instance</w:t>
      </w:r>
    </w:p>
    <w:p w14:paraId="57B0EA23" w14:textId="10AEADFB" w:rsidR="00630371" w:rsidRPr="00CA52EF" w:rsidRDefault="00557949">
      <w:pPr>
        <w:pStyle w:val="ListParagraph"/>
        <w:numPr>
          <w:ilvl w:val="0"/>
          <w:numId w:val="34"/>
        </w:numPr>
        <w:rPr>
          <w:rFonts w:ascii="Calibri" w:hAnsi="Calibri"/>
          <w:rPrChange w:id="1150" w:author="Jay" w:date="2017-10-22T19:45:00Z">
            <w:rPr/>
          </w:rPrChange>
        </w:rPr>
      </w:pPr>
      <w:del w:id="1151" w:author="Jay" w:date="2017-10-22T18:39:00Z">
        <w:r w:rsidRPr="00CA52EF" w:rsidDel="00F9784F">
          <w:rPr>
            <w:rFonts w:ascii="Calibri" w:hAnsi="Calibri"/>
            <w:rPrChange w:id="1152" w:author="Jay" w:date="2017-10-22T19:45:00Z">
              <w:rPr/>
            </w:rPrChange>
          </w:rPr>
          <w:delText xml:space="preserve">Navigate </w:delText>
        </w:r>
      </w:del>
      <w:ins w:id="1153" w:author="Jay" w:date="2017-10-22T18:39:00Z">
        <w:r w:rsidR="00F9784F" w:rsidRPr="00CA52EF">
          <w:rPr>
            <w:rFonts w:ascii="Calibri" w:hAnsi="Calibri"/>
            <w:rPrChange w:id="1154" w:author="Jay" w:date="2017-10-22T19:45:00Z">
              <w:rPr/>
            </w:rPrChange>
          </w:rPr>
          <w:t xml:space="preserve">Go </w:t>
        </w:r>
      </w:ins>
      <w:r w:rsidRPr="00CA52EF">
        <w:rPr>
          <w:rFonts w:ascii="Calibri" w:hAnsi="Calibri"/>
          <w:rPrChange w:id="1155" w:author="Jay" w:date="2017-10-22T19:45:00Z">
            <w:rPr/>
          </w:rPrChange>
        </w:rPr>
        <w:t>to</w:t>
      </w:r>
      <w:ins w:id="1156" w:author="Jay" w:date="2017-10-22T18:39:00Z">
        <w:r w:rsidR="00F9784F" w:rsidRPr="00CA52EF">
          <w:rPr>
            <w:rFonts w:ascii="Calibri" w:hAnsi="Calibri"/>
            <w:rPrChange w:id="1157" w:author="Jay" w:date="2017-10-22T19:45:00Z">
              <w:rPr/>
            </w:rPrChange>
          </w:rPr>
          <w:t xml:space="preserve"> DMS console</w:t>
        </w:r>
      </w:ins>
      <w:r w:rsidRPr="00CA52EF">
        <w:rPr>
          <w:rFonts w:ascii="Calibri" w:hAnsi="Calibri"/>
          <w:rPrChange w:id="1158" w:author="Jay" w:date="2017-10-22T19:45:00Z">
            <w:rPr/>
          </w:rPrChange>
        </w:rPr>
        <w:t xml:space="preserve">: </w:t>
      </w:r>
      <w:ins w:id="1159" w:author="Jay" w:date="2017-10-22T18:39:00Z">
        <w:r w:rsidR="00F9784F" w:rsidRPr="00CA52EF">
          <w:rPr>
            <w:rFonts w:ascii="Calibri" w:hAnsi="Calibri"/>
            <w:rPrChange w:id="1160" w:author="Jay" w:date="2017-10-22T19:45:00Z">
              <w:rPr/>
            </w:rPrChange>
          </w:rPr>
          <w:fldChar w:fldCharType="begin"/>
        </w:r>
        <w:r w:rsidR="00F9784F" w:rsidRPr="00CA52EF">
          <w:rPr>
            <w:rFonts w:ascii="Calibri" w:hAnsi="Calibri"/>
            <w:rPrChange w:id="1161" w:author="Jay" w:date="2017-10-22T19:45:00Z">
              <w:rPr/>
            </w:rPrChange>
          </w:rPr>
          <w:instrText xml:space="preserve"> HYPERLINK "</w:instrText>
        </w:r>
      </w:ins>
      <w:r w:rsidR="00F9784F" w:rsidRPr="00CA52EF">
        <w:rPr>
          <w:rFonts w:ascii="Calibri" w:hAnsi="Calibri"/>
          <w:rPrChange w:id="1162" w:author="Jay" w:date="2017-10-22T19:45:00Z">
            <w:rPr/>
          </w:rPrChange>
        </w:rPr>
        <w:instrText>https://ap-northeast-1.console.aws.amazon.com/dms/home?region=ap-northeast-1#replication-instances</w:instrText>
      </w:r>
      <w:ins w:id="1163" w:author="Jay" w:date="2017-10-22T18:39:00Z">
        <w:r w:rsidR="00F9784F" w:rsidRPr="00CA52EF">
          <w:rPr>
            <w:rFonts w:ascii="Calibri" w:hAnsi="Calibri"/>
            <w:rPrChange w:id="1164" w:author="Jay" w:date="2017-10-22T19:45:00Z">
              <w:rPr/>
            </w:rPrChange>
          </w:rPr>
          <w:instrText xml:space="preserve">" </w:instrText>
        </w:r>
        <w:r w:rsidR="00F9784F" w:rsidRPr="00CA52EF">
          <w:rPr>
            <w:rFonts w:ascii="Calibri" w:hAnsi="Calibri"/>
            <w:rPrChange w:id="1165" w:author="Jay" w:date="2017-10-22T19:45:00Z">
              <w:rPr/>
            </w:rPrChange>
          </w:rPr>
          <w:fldChar w:fldCharType="separate"/>
        </w:r>
      </w:ins>
      <w:r w:rsidR="00F9784F" w:rsidRPr="00CA52EF">
        <w:rPr>
          <w:rStyle w:val="Hyperlink"/>
          <w:rFonts w:ascii="Calibri" w:hAnsi="Calibri"/>
          <w:rPrChange w:id="1166" w:author="Jay" w:date="2017-10-22T19:45:00Z">
            <w:rPr>
              <w:rStyle w:val="Hyperlink"/>
            </w:rPr>
          </w:rPrChange>
        </w:rPr>
        <w:t>https://ap-northeast-1.console.aws.amazon.com/dms/home?region=ap-northeast-1#replication-instances</w:t>
      </w:r>
      <w:ins w:id="1167" w:author="Jay" w:date="2017-10-22T18:39:00Z">
        <w:r w:rsidR="00F9784F" w:rsidRPr="00CA52EF">
          <w:rPr>
            <w:rFonts w:ascii="Calibri" w:hAnsi="Calibri"/>
            <w:rPrChange w:id="1168" w:author="Jay" w:date="2017-10-22T19:45:00Z">
              <w:rPr/>
            </w:rPrChange>
          </w:rPr>
          <w:fldChar w:fldCharType="end"/>
        </w:r>
      </w:ins>
      <w:del w:id="1169" w:author="Jay" w:date="2017-10-22T18:39:00Z">
        <w:r w:rsidRPr="00CA52EF" w:rsidDel="00F9784F">
          <w:rPr>
            <w:rFonts w:ascii="Calibri" w:hAnsi="Calibri"/>
            <w:rPrChange w:id="1170" w:author="Jay" w:date="2017-10-22T19:45:00Z">
              <w:rPr/>
            </w:rPrChange>
          </w:rPr>
          <w:delText>:</w:delText>
        </w:r>
      </w:del>
    </w:p>
    <w:p w14:paraId="48201FCC" w14:textId="412C2D63" w:rsidR="00557949" w:rsidRPr="00CA52EF" w:rsidRDefault="007C364C" w:rsidP="00957688">
      <w:pPr>
        <w:pStyle w:val="ListParagraph"/>
        <w:numPr>
          <w:ilvl w:val="0"/>
          <w:numId w:val="34"/>
        </w:numPr>
        <w:rPr>
          <w:rFonts w:ascii="Calibri" w:hAnsi="Calibri"/>
          <w:rPrChange w:id="1171" w:author="Jay" w:date="2017-10-22T19:45:00Z">
            <w:rPr/>
          </w:rPrChange>
        </w:rPr>
      </w:pPr>
      <w:r w:rsidRPr="00CA52EF">
        <w:rPr>
          <w:rFonts w:ascii="Calibri" w:hAnsi="Calibri"/>
          <w:rPrChange w:id="1172" w:author="Jay" w:date="2017-10-22T19:45:00Z">
            <w:rPr/>
          </w:rPrChange>
        </w:rPr>
        <w:t>Click on ‘</w:t>
      </w:r>
      <w:r w:rsidRPr="00CA52EF">
        <w:rPr>
          <w:rFonts w:ascii="Calibri" w:hAnsi="Calibri"/>
          <w:b/>
          <w:rPrChange w:id="1173" w:author="Jay" w:date="2017-10-22T19:45:00Z">
            <w:rPr>
              <w:b/>
            </w:rPr>
          </w:rPrChange>
        </w:rPr>
        <w:t xml:space="preserve">Create </w:t>
      </w:r>
      <w:r w:rsidR="0018203B" w:rsidRPr="00CA52EF">
        <w:rPr>
          <w:rFonts w:ascii="Calibri" w:hAnsi="Calibri"/>
          <w:b/>
          <w:rPrChange w:id="1174" w:author="Jay" w:date="2017-10-22T19:45:00Z">
            <w:rPr>
              <w:b/>
            </w:rPr>
          </w:rPrChange>
        </w:rPr>
        <w:t>Replication Instance</w:t>
      </w:r>
      <w:r w:rsidRPr="00CA52EF">
        <w:rPr>
          <w:rFonts w:ascii="Calibri" w:hAnsi="Calibri"/>
          <w:rPrChange w:id="1175" w:author="Jay" w:date="2017-10-22T19:45:00Z">
            <w:rPr/>
          </w:rPrChange>
        </w:rPr>
        <w:t>’</w:t>
      </w:r>
    </w:p>
    <w:p w14:paraId="39132306" w14:textId="21F8B7FA" w:rsidR="00630371" w:rsidRPr="00CA52EF" w:rsidDel="00F9784F" w:rsidRDefault="0018203B" w:rsidP="00957688">
      <w:pPr>
        <w:pStyle w:val="ListParagraph"/>
        <w:numPr>
          <w:ilvl w:val="0"/>
          <w:numId w:val="34"/>
        </w:numPr>
        <w:rPr>
          <w:del w:id="1176" w:author="Jay" w:date="2017-10-22T18:39:00Z"/>
          <w:rFonts w:ascii="Calibri" w:hAnsi="Calibri"/>
          <w:rPrChange w:id="1177" w:author="Jay" w:date="2017-10-22T19:45:00Z">
            <w:rPr>
              <w:del w:id="1178" w:author="Jay" w:date="2017-10-22T18:39:00Z"/>
            </w:rPr>
          </w:rPrChange>
        </w:rPr>
      </w:pPr>
      <w:r w:rsidRPr="00CA52EF">
        <w:rPr>
          <w:rFonts w:ascii="Calibri" w:hAnsi="Calibri"/>
          <w:rPrChange w:id="1179" w:author="Jay" w:date="2017-10-22T19:45:00Z">
            <w:rPr/>
          </w:rPrChange>
        </w:rPr>
        <w:t>Populate the following values on this page</w:t>
      </w:r>
    </w:p>
    <w:p w14:paraId="0CE1C3A2" w14:textId="2B48FEFA" w:rsidR="0018203B" w:rsidRPr="00CA52EF" w:rsidRDefault="0018203B">
      <w:pPr>
        <w:pStyle w:val="ListParagraph"/>
        <w:numPr>
          <w:ilvl w:val="0"/>
          <w:numId w:val="34"/>
        </w:numPr>
        <w:rPr>
          <w:rFonts w:ascii="Calibri" w:hAnsi="Calibri"/>
          <w:rPrChange w:id="1180" w:author="Jay" w:date="2017-10-22T19:45:00Z">
            <w:rPr/>
          </w:rPrChange>
        </w:rPr>
        <w:pPrChange w:id="1181" w:author="Jay" w:date="2017-10-22T18:39:00Z">
          <w:pPr/>
        </w:pPrChange>
      </w:pPr>
    </w:p>
    <w:tbl>
      <w:tblPr>
        <w:tblStyle w:val="TableGrid"/>
        <w:tblW w:w="6025" w:type="dxa"/>
        <w:tblInd w:w="724" w:type="dxa"/>
        <w:tblLook w:val="04A0" w:firstRow="1" w:lastRow="0" w:firstColumn="1" w:lastColumn="0" w:noHBand="0" w:noVBand="1"/>
        <w:tblPrChange w:id="1182" w:author="Jay" w:date="2017-10-22T18:41:00Z">
          <w:tblPr>
            <w:tblStyle w:val="TableGrid"/>
            <w:tblW w:w="6025" w:type="dxa"/>
            <w:tblInd w:w="724" w:type="dxa"/>
            <w:tblLook w:val="04A0" w:firstRow="1" w:lastRow="0" w:firstColumn="1" w:lastColumn="0" w:noHBand="0" w:noVBand="1"/>
          </w:tblPr>
        </w:tblPrChange>
      </w:tblPr>
      <w:tblGrid>
        <w:gridCol w:w="2605"/>
        <w:gridCol w:w="3420"/>
        <w:tblGridChange w:id="1183">
          <w:tblGrid>
            <w:gridCol w:w="2335"/>
            <w:gridCol w:w="3690"/>
          </w:tblGrid>
        </w:tblGridChange>
      </w:tblGrid>
      <w:tr w:rsidR="00F9784F" w:rsidRPr="00CA52EF" w14:paraId="4714350A" w14:textId="77777777" w:rsidTr="00F9784F">
        <w:trPr>
          <w:trHeight w:val="247"/>
          <w:trPrChange w:id="1184" w:author="Jay" w:date="2017-10-22T18:41:00Z">
            <w:trPr>
              <w:trHeight w:val="247"/>
            </w:trPr>
          </w:trPrChange>
        </w:trPr>
        <w:tc>
          <w:tcPr>
            <w:tcW w:w="2605" w:type="dxa"/>
            <w:tcPrChange w:id="1185" w:author="Jay" w:date="2017-10-22T18:41:00Z">
              <w:tcPr>
                <w:tcW w:w="2335" w:type="dxa"/>
              </w:tcPr>
            </w:tcPrChange>
          </w:tcPr>
          <w:p w14:paraId="29B3103F" w14:textId="78FDBD09" w:rsidR="00B52A32" w:rsidRPr="00644161" w:rsidRDefault="00B52A32" w:rsidP="00BE6654">
            <w:pPr>
              <w:rPr>
                <w:rFonts w:ascii="Calibri" w:hAnsi="Calibri"/>
                <w:sz w:val="20"/>
                <w:szCs w:val="20"/>
                <w:rPrChange w:id="1186" w:author="Jay" w:date="2017-10-22T20:13:00Z">
                  <w:rPr/>
                </w:rPrChange>
              </w:rPr>
            </w:pPr>
            <w:r w:rsidRPr="00644161">
              <w:rPr>
                <w:rFonts w:ascii="Calibri" w:hAnsi="Calibri"/>
                <w:sz w:val="20"/>
                <w:szCs w:val="20"/>
                <w:rPrChange w:id="1187" w:author="Jay" w:date="2017-10-22T20:13:00Z">
                  <w:rPr/>
                </w:rPrChange>
              </w:rPr>
              <w:t>Name</w:t>
            </w:r>
          </w:p>
        </w:tc>
        <w:tc>
          <w:tcPr>
            <w:tcW w:w="3420" w:type="dxa"/>
            <w:tcPrChange w:id="1188" w:author="Jay" w:date="2017-10-22T18:41:00Z">
              <w:tcPr>
                <w:tcW w:w="3690" w:type="dxa"/>
              </w:tcPr>
            </w:tcPrChange>
          </w:tcPr>
          <w:p w14:paraId="2EDBF35E" w14:textId="753F9B08" w:rsidR="00B52A32" w:rsidRPr="00644161" w:rsidRDefault="00B52A32" w:rsidP="00BE6654">
            <w:pPr>
              <w:rPr>
                <w:rFonts w:ascii="Calibri" w:hAnsi="Calibri"/>
                <w:sz w:val="20"/>
                <w:szCs w:val="20"/>
                <w:rPrChange w:id="1189" w:author="Jay" w:date="2017-10-22T20:13:00Z">
                  <w:rPr/>
                </w:rPrChange>
              </w:rPr>
            </w:pPr>
            <w:r w:rsidRPr="00644161">
              <w:rPr>
                <w:rFonts w:ascii="Calibri" w:hAnsi="Calibri"/>
                <w:sz w:val="20"/>
                <w:szCs w:val="20"/>
                <w:rPrChange w:id="1190" w:author="Jay" w:date="2017-10-22T20:13:00Z">
                  <w:rPr/>
                </w:rPrChange>
              </w:rPr>
              <w:t>dms-workshop-instance</w:t>
            </w:r>
          </w:p>
        </w:tc>
      </w:tr>
      <w:tr w:rsidR="00F9784F" w:rsidRPr="00CA52EF" w14:paraId="2B468822" w14:textId="77777777" w:rsidTr="00F9784F">
        <w:trPr>
          <w:trHeight w:val="247"/>
          <w:trPrChange w:id="1191" w:author="Jay" w:date="2017-10-22T18:41:00Z">
            <w:trPr>
              <w:trHeight w:val="247"/>
            </w:trPr>
          </w:trPrChange>
        </w:trPr>
        <w:tc>
          <w:tcPr>
            <w:tcW w:w="2605" w:type="dxa"/>
            <w:tcPrChange w:id="1192" w:author="Jay" w:date="2017-10-22T18:41:00Z">
              <w:tcPr>
                <w:tcW w:w="2335" w:type="dxa"/>
              </w:tcPr>
            </w:tcPrChange>
          </w:tcPr>
          <w:p w14:paraId="4DC36698" w14:textId="36A0F099" w:rsidR="00B52A32" w:rsidRPr="00644161" w:rsidRDefault="00B52A32" w:rsidP="00B52A32">
            <w:pPr>
              <w:rPr>
                <w:rFonts w:ascii="Calibri" w:hAnsi="Calibri"/>
                <w:sz w:val="20"/>
                <w:szCs w:val="20"/>
                <w:rPrChange w:id="1193" w:author="Jay" w:date="2017-10-22T20:13:00Z">
                  <w:rPr/>
                </w:rPrChange>
              </w:rPr>
            </w:pPr>
            <w:r w:rsidRPr="00644161">
              <w:rPr>
                <w:rFonts w:ascii="Calibri" w:hAnsi="Calibri"/>
                <w:sz w:val="20"/>
                <w:szCs w:val="20"/>
                <w:rPrChange w:id="1194" w:author="Jay" w:date="2017-10-22T20:13:00Z">
                  <w:rPr/>
                </w:rPrChange>
              </w:rPr>
              <w:t>Description</w:t>
            </w:r>
          </w:p>
        </w:tc>
        <w:tc>
          <w:tcPr>
            <w:tcW w:w="3420" w:type="dxa"/>
            <w:tcPrChange w:id="1195" w:author="Jay" w:date="2017-10-22T18:41:00Z">
              <w:tcPr>
                <w:tcW w:w="3690" w:type="dxa"/>
              </w:tcPr>
            </w:tcPrChange>
          </w:tcPr>
          <w:p w14:paraId="5C43ACBC" w14:textId="708E1D01" w:rsidR="00B52A32" w:rsidRPr="00644161" w:rsidRDefault="00B52A32" w:rsidP="00BE6654">
            <w:pPr>
              <w:rPr>
                <w:rFonts w:ascii="Calibri" w:hAnsi="Calibri"/>
                <w:sz w:val="20"/>
                <w:szCs w:val="20"/>
                <w:rPrChange w:id="1196" w:author="Jay" w:date="2017-10-22T20:13:00Z">
                  <w:rPr/>
                </w:rPrChange>
              </w:rPr>
            </w:pPr>
            <w:r w:rsidRPr="00644161">
              <w:rPr>
                <w:rFonts w:ascii="Calibri" w:hAnsi="Calibri"/>
                <w:sz w:val="20"/>
                <w:szCs w:val="20"/>
                <w:rPrChange w:id="1197" w:author="Jay" w:date="2017-10-22T20:13:00Z">
                  <w:rPr/>
                </w:rPrChange>
              </w:rPr>
              <w:t>dms instance for workshop</w:t>
            </w:r>
          </w:p>
        </w:tc>
      </w:tr>
      <w:tr w:rsidR="00F9784F" w:rsidRPr="00CA52EF" w14:paraId="2BF30BEC" w14:textId="77777777" w:rsidTr="00F9784F">
        <w:trPr>
          <w:trHeight w:val="256"/>
          <w:trPrChange w:id="1198" w:author="Jay" w:date="2017-10-22T18:41:00Z">
            <w:trPr>
              <w:trHeight w:val="256"/>
            </w:trPr>
          </w:trPrChange>
        </w:trPr>
        <w:tc>
          <w:tcPr>
            <w:tcW w:w="2605" w:type="dxa"/>
            <w:tcPrChange w:id="1199" w:author="Jay" w:date="2017-10-22T18:41:00Z">
              <w:tcPr>
                <w:tcW w:w="2335" w:type="dxa"/>
              </w:tcPr>
            </w:tcPrChange>
          </w:tcPr>
          <w:p w14:paraId="32EB2E82" w14:textId="609A5507" w:rsidR="00B52A32" w:rsidRPr="00644161" w:rsidRDefault="00B52A32" w:rsidP="00B52A32">
            <w:pPr>
              <w:rPr>
                <w:rFonts w:ascii="Calibri" w:hAnsi="Calibri"/>
                <w:sz w:val="20"/>
                <w:szCs w:val="20"/>
                <w:rPrChange w:id="1200" w:author="Jay" w:date="2017-10-22T20:13:00Z">
                  <w:rPr/>
                </w:rPrChange>
              </w:rPr>
            </w:pPr>
            <w:r w:rsidRPr="00644161">
              <w:rPr>
                <w:rFonts w:ascii="Calibri" w:hAnsi="Calibri"/>
                <w:sz w:val="20"/>
                <w:szCs w:val="20"/>
                <w:rPrChange w:id="1201" w:author="Jay" w:date="2017-10-22T20:13:00Z">
                  <w:rPr/>
                </w:rPrChange>
              </w:rPr>
              <w:t>Instance Class</w:t>
            </w:r>
          </w:p>
        </w:tc>
        <w:tc>
          <w:tcPr>
            <w:tcW w:w="3420" w:type="dxa"/>
            <w:tcPrChange w:id="1202" w:author="Jay" w:date="2017-10-22T18:41:00Z">
              <w:tcPr>
                <w:tcW w:w="3690" w:type="dxa"/>
              </w:tcPr>
            </w:tcPrChange>
          </w:tcPr>
          <w:p w14:paraId="0363EFCC" w14:textId="387475DC" w:rsidR="00B52A32" w:rsidRPr="00644161" w:rsidRDefault="00B52A32" w:rsidP="00BE6654">
            <w:pPr>
              <w:rPr>
                <w:rFonts w:ascii="Calibri" w:hAnsi="Calibri"/>
                <w:sz w:val="20"/>
                <w:szCs w:val="20"/>
                <w:rPrChange w:id="1203" w:author="Jay" w:date="2017-10-22T20:13:00Z">
                  <w:rPr/>
                </w:rPrChange>
              </w:rPr>
            </w:pPr>
            <w:r w:rsidRPr="00644161">
              <w:rPr>
                <w:rFonts w:ascii="Calibri" w:hAnsi="Calibri"/>
                <w:sz w:val="20"/>
                <w:szCs w:val="20"/>
                <w:rPrChange w:id="1204" w:author="Jay" w:date="2017-10-22T20:13:00Z">
                  <w:rPr/>
                </w:rPrChange>
              </w:rPr>
              <w:t>dms.t2.medium</w:t>
            </w:r>
          </w:p>
        </w:tc>
      </w:tr>
      <w:tr w:rsidR="00F9784F" w:rsidRPr="00CA52EF" w14:paraId="13E9B4B0" w14:textId="77777777" w:rsidTr="00F9784F">
        <w:trPr>
          <w:trHeight w:val="247"/>
          <w:trPrChange w:id="1205" w:author="Jay" w:date="2017-10-22T18:41:00Z">
            <w:trPr>
              <w:trHeight w:val="247"/>
            </w:trPr>
          </w:trPrChange>
        </w:trPr>
        <w:tc>
          <w:tcPr>
            <w:tcW w:w="2605" w:type="dxa"/>
            <w:tcPrChange w:id="1206" w:author="Jay" w:date="2017-10-22T18:41:00Z">
              <w:tcPr>
                <w:tcW w:w="2335" w:type="dxa"/>
              </w:tcPr>
            </w:tcPrChange>
          </w:tcPr>
          <w:p w14:paraId="3B62F443" w14:textId="46F85000" w:rsidR="00B52A32" w:rsidRPr="00644161" w:rsidRDefault="00F9784F" w:rsidP="00B52A32">
            <w:pPr>
              <w:rPr>
                <w:rFonts w:ascii="Calibri" w:hAnsi="Calibri"/>
                <w:sz w:val="20"/>
                <w:szCs w:val="20"/>
                <w:rPrChange w:id="1207" w:author="Jay" w:date="2017-10-22T20:13:00Z">
                  <w:rPr/>
                </w:rPrChange>
              </w:rPr>
            </w:pPr>
            <w:ins w:id="1208" w:author="Jay" w:date="2017-10-22T18:41:00Z">
              <w:r w:rsidRPr="00644161">
                <w:rPr>
                  <w:rFonts w:ascii="Calibri" w:hAnsi="Calibri"/>
                  <w:sz w:val="20"/>
                  <w:szCs w:val="20"/>
                  <w:rPrChange w:id="1209" w:author="Jay" w:date="2017-10-22T20:13:00Z">
                    <w:rPr/>
                  </w:rPrChange>
                </w:rPr>
                <w:t>Replication engine version</w:t>
              </w:r>
            </w:ins>
            <w:del w:id="1210" w:author="Jay" w:date="2017-10-22T18:41:00Z">
              <w:r w:rsidR="00B52A32" w:rsidRPr="00644161" w:rsidDel="00F9784F">
                <w:rPr>
                  <w:rFonts w:ascii="Calibri" w:hAnsi="Calibri"/>
                  <w:sz w:val="20"/>
                  <w:szCs w:val="20"/>
                  <w:rPrChange w:id="1211" w:author="Jay" w:date="2017-10-22T20:13:00Z">
                    <w:rPr/>
                  </w:rPrChange>
                </w:rPr>
                <w:delText>VPC</w:delText>
              </w:r>
            </w:del>
          </w:p>
        </w:tc>
        <w:tc>
          <w:tcPr>
            <w:tcW w:w="3420" w:type="dxa"/>
            <w:tcPrChange w:id="1212" w:author="Jay" w:date="2017-10-22T18:41:00Z">
              <w:tcPr>
                <w:tcW w:w="3690" w:type="dxa"/>
              </w:tcPr>
            </w:tcPrChange>
          </w:tcPr>
          <w:p w14:paraId="5E418DCC" w14:textId="04B3FC89" w:rsidR="00B52A32" w:rsidRPr="00644161" w:rsidRDefault="00F9784F" w:rsidP="00BE6654">
            <w:pPr>
              <w:rPr>
                <w:rFonts w:ascii="Calibri" w:hAnsi="Calibri"/>
                <w:sz w:val="20"/>
                <w:szCs w:val="20"/>
                <w:rPrChange w:id="1213" w:author="Jay" w:date="2017-10-22T20:13:00Z">
                  <w:rPr/>
                </w:rPrChange>
              </w:rPr>
            </w:pPr>
            <w:ins w:id="1214" w:author="Jay" w:date="2017-10-22T18:42:00Z">
              <w:r w:rsidRPr="00644161">
                <w:rPr>
                  <w:rFonts w:ascii="Calibri" w:hAnsi="Calibri"/>
                  <w:sz w:val="20"/>
                  <w:szCs w:val="20"/>
                  <w:rPrChange w:id="1215" w:author="Jay" w:date="2017-10-22T20:13:00Z">
                    <w:rPr/>
                  </w:rPrChange>
                </w:rPr>
                <w:t>2.3.0</w:t>
              </w:r>
            </w:ins>
            <w:commentRangeStart w:id="1216"/>
            <w:del w:id="1217" w:author="Jay" w:date="2017-10-22T18:41:00Z">
              <w:r w:rsidR="00B52A32" w:rsidRPr="00644161" w:rsidDel="00F9784F">
                <w:rPr>
                  <w:rFonts w:ascii="Calibri" w:hAnsi="Calibri"/>
                  <w:sz w:val="20"/>
                  <w:szCs w:val="20"/>
                  <w:rPrChange w:id="1218" w:author="Jay" w:date="2017-10-22T20:13:00Z">
                    <w:rPr/>
                  </w:rPrChange>
                </w:rPr>
                <w:delText>apac-techsummit-dms-lab</w:delText>
              </w:r>
              <w:commentRangeEnd w:id="1216"/>
              <w:r w:rsidRPr="00644161" w:rsidDel="00F9784F">
                <w:rPr>
                  <w:rStyle w:val="CommentReference"/>
                  <w:rFonts w:ascii="Calibri" w:hAnsi="Calibri"/>
                  <w:sz w:val="20"/>
                  <w:szCs w:val="20"/>
                  <w:rPrChange w:id="1219" w:author="Jay" w:date="2017-10-22T20:13:00Z">
                    <w:rPr>
                      <w:rStyle w:val="CommentReference"/>
                    </w:rPr>
                  </w:rPrChange>
                </w:rPr>
                <w:commentReference w:id="1216"/>
              </w:r>
            </w:del>
          </w:p>
        </w:tc>
      </w:tr>
      <w:tr w:rsidR="00F9784F" w:rsidRPr="00CA52EF" w14:paraId="5CFED9F5" w14:textId="77777777" w:rsidTr="00F9784F">
        <w:trPr>
          <w:trHeight w:val="247"/>
          <w:trPrChange w:id="1220" w:author="Jay" w:date="2017-10-22T18:41:00Z">
            <w:trPr>
              <w:trHeight w:val="247"/>
            </w:trPr>
          </w:trPrChange>
        </w:trPr>
        <w:tc>
          <w:tcPr>
            <w:tcW w:w="2605" w:type="dxa"/>
            <w:tcPrChange w:id="1221" w:author="Jay" w:date="2017-10-22T18:41:00Z">
              <w:tcPr>
                <w:tcW w:w="2335" w:type="dxa"/>
              </w:tcPr>
            </w:tcPrChange>
          </w:tcPr>
          <w:p w14:paraId="0775446A" w14:textId="0850ED45" w:rsidR="00F9784F" w:rsidRPr="00644161" w:rsidRDefault="00F9784F" w:rsidP="00B52A32">
            <w:pPr>
              <w:rPr>
                <w:rFonts w:ascii="Calibri" w:hAnsi="Calibri"/>
                <w:sz w:val="20"/>
                <w:szCs w:val="20"/>
                <w:rPrChange w:id="1222" w:author="Jay" w:date="2017-10-22T20:13:00Z">
                  <w:rPr/>
                </w:rPrChange>
              </w:rPr>
            </w:pPr>
            <w:ins w:id="1223" w:author="Jay" w:date="2017-10-22T18:41:00Z">
              <w:r w:rsidRPr="00644161">
                <w:rPr>
                  <w:rFonts w:ascii="Calibri" w:hAnsi="Calibri"/>
                  <w:sz w:val="20"/>
                  <w:szCs w:val="20"/>
                  <w:rPrChange w:id="1224" w:author="Jay" w:date="2017-10-22T20:13:00Z">
                    <w:rPr/>
                  </w:rPrChange>
                </w:rPr>
                <w:t>VPC</w:t>
              </w:r>
            </w:ins>
            <w:del w:id="1225" w:author="Jay" w:date="2017-10-22T18:41:00Z">
              <w:r w:rsidRPr="00644161" w:rsidDel="00F9784F">
                <w:rPr>
                  <w:rFonts w:ascii="Calibri" w:hAnsi="Calibri"/>
                  <w:sz w:val="20"/>
                  <w:szCs w:val="20"/>
                  <w:rPrChange w:id="1226" w:author="Jay" w:date="2017-10-22T20:13:00Z">
                    <w:rPr/>
                  </w:rPrChange>
                </w:rPr>
                <w:delText>Multi-AZ</w:delText>
              </w:r>
            </w:del>
          </w:p>
        </w:tc>
        <w:tc>
          <w:tcPr>
            <w:tcW w:w="3420" w:type="dxa"/>
            <w:tcPrChange w:id="1227" w:author="Jay" w:date="2017-10-22T18:41:00Z">
              <w:tcPr>
                <w:tcW w:w="3690" w:type="dxa"/>
              </w:tcPr>
            </w:tcPrChange>
          </w:tcPr>
          <w:p w14:paraId="38CE4A22" w14:textId="78821187" w:rsidR="00F9784F" w:rsidRPr="00644161" w:rsidRDefault="00F9784F" w:rsidP="00BE6654">
            <w:pPr>
              <w:rPr>
                <w:rFonts w:ascii="Calibri" w:hAnsi="Calibri"/>
                <w:sz w:val="20"/>
                <w:szCs w:val="20"/>
                <w:rPrChange w:id="1228" w:author="Jay" w:date="2017-10-22T20:13:00Z">
                  <w:rPr/>
                </w:rPrChange>
              </w:rPr>
            </w:pPr>
            <w:commentRangeStart w:id="1229"/>
            <w:ins w:id="1230" w:author="Jay" w:date="2017-10-22T18:41:00Z">
              <w:r w:rsidRPr="00644161">
                <w:rPr>
                  <w:rFonts w:ascii="Calibri" w:hAnsi="Calibri"/>
                  <w:sz w:val="20"/>
                  <w:szCs w:val="20"/>
                  <w:rPrChange w:id="1231" w:author="Jay" w:date="2017-10-22T20:13:00Z">
                    <w:rPr/>
                  </w:rPrChange>
                </w:rPr>
                <w:t>apac-techsummit-dms-lab</w:t>
              </w:r>
              <w:commentRangeEnd w:id="1229"/>
              <w:r w:rsidRPr="00644161">
                <w:rPr>
                  <w:rStyle w:val="CommentReference"/>
                  <w:rFonts w:ascii="Calibri" w:hAnsi="Calibri"/>
                  <w:sz w:val="20"/>
                  <w:szCs w:val="20"/>
                  <w:rPrChange w:id="1232" w:author="Jay" w:date="2017-10-22T20:13:00Z">
                    <w:rPr>
                      <w:rStyle w:val="CommentReference"/>
                    </w:rPr>
                  </w:rPrChange>
                </w:rPr>
                <w:commentReference w:id="1229"/>
              </w:r>
            </w:ins>
            <w:del w:id="1233" w:author="Jay" w:date="2017-10-22T18:41:00Z">
              <w:r w:rsidRPr="00644161" w:rsidDel="00F9784F">
                <w:rPr>
                  <w:rFonts w:ascii="Calibri" w:hAnsi="Calibri"/>
                  <w:sz w:val="20"/>
                  <w:szCs w:val="20"/>
                  <w:rPrChange w:id="1234" w:author="Jay" w:date="2017-10-22T20:13:00Z">
                    <w:rPr/>
                  </w:rPrChange>
                </w:rPr>
                <w:delText>No</w:delText>
              </w:r>
            </w:del>
          </w:p>
        </w:tc>
      </w:tr>
      <w:tr w:rsidR="00F9784F" w:rsidRPr="00CA52EF" w14:paraId="15D90053" w14:textId="77777777" w:rsidTr="00F9784F">
        <w:trPr>
          <w:trHeight w:val="247"/>
          <w:trPrChange w:id="1235" w:author="Jay" w:date="2017-10-22T18:41:00Z">
            <w:trPr>
              <w:trHeight w:val="247"/>
            </w:trPr>
          </w:trPrChange>
        </w:trPr>
        <w:tc>
          <w:tcPr>
            <w:tcW w:w="2605" w:type="dxa"/>
            <w:tcPrChange w:id="1236" w:author="Jay" w:date="2017-10-22T18:41:00Z">
              <w:tcPr>
                <w:tcW w:w="2335" w:type="dxa"/>
              </w:tcPr>
            </w:tcPrChange>
          </w:tcPr>
          <w:p w14:paraId="4F7E16ED" w14:textId="34AEB7A4" w:rsidR="00F9784F" w:rsidRPr="00644161" w:rsidRDefault="00F9784F" w:rsidP="00B52A32">
            <w:pPr>
              <w:rPr>
                <w:rFonts w:ascii="Calibri" w:hAnsi="Calibri"/>
                <w:sz w:val="20"/>
                <w:szCs w:val="20"/>
                <w:rPrChange w:id="1237" w:author="Jay" w:date="2017-10-22T20:13:00Z">
                  <w:rPr/>
                </w:rPrChange>
              </w:rPr>
            </w:pPr>
            <w:ins w:id="1238" w:author="Jay" w:date="2017-10-22T18:41:00Z">
              <w:r w:rsidRPr="00644161">
                <w:rPr>
                  <w:rFonts w:ascii="Calibri" w:hAnsi="Calibri"/>
                  <w:sz w:val="20"/>
                  <w:szCs w:val="20"/>
                  <w:rPrChange w:id="1239" w:author="Jay" w:date="2017-10-22T20:13:00Z">
                    <w:rPr/>
                  </w:rPrChange>
                </w:rPr>
                <w:t>Multi-AZ</w:t>
              </w:r>
            </w:ins>
            <w:del w:id="1240" w:author="Jay" w:date="2017-10-22T18:41:00Z">
              <w:r w:rsidRPr="00644161" w:rsidDel="00F9784F">
                <w:rPr>
                  <w:rFonts w:ascii="Calibri" w:hAnsi="Calibri"/>
                  <w:sz w:val="20"/>
                  <w:szCs w:val="20"/>
                  <w:rPrChange w:id="1241" w:author="Jay" w:date="2017-10-22T20:13:00Z">
                    <w:rPr/>
                  </w:rPrChange>
                </w:rPr>
                <w:delText>Publicly accessible</w:delText>
              </w:r>
            </w:del>
          </w:p>
        </w:tc>
        <w:tc>
          <w:tcPr>
            <w:tcW w:w="3420" w:type="dxa"/>
            <w:tcPrChange w:id="1242" w:author="Jay" w:date="2017-10-22T18:41:00Z">
              <w:tcPr>
                <w:tcW w:w="3690" w:type="dxa"/>
              </w:tcPr>
            </w:tcPrChange>
          </w:tcPr>
          <w:p w14:paraId="33426993" w14:textId="2DC7D743" w:rsidR="00F9784F" w:rsidRPr="00644161" w:rsidRDefault="00F9784F" w:rsidP="00BE6654">
            <w:pPr>
              <w:rPr>
                <w:rFonts w:ascii="Calibri" w:hAnsi="Calibri"/>
                <w:sz w:val="20"/>
                <w:szCs w:val="20"/>
                <w:rPrChange w:id="1243" w:author="Jay" w:date="2017-10-22T20:13:00Z">
                  <w:rPr/>
                </w:rPrChange>
              </w:rPr>
            </w:pPr>
            <w:ins w:id="1244" w:author="Jay" w:date="2017-10-22T18:41:00Z">
              <w:r w:rsidRPr="00644161">
                <w:rPr>
                  <w:rFonts w:ascii="Calibri" w:hAnsi="Calibri"/>
                  <w:sz w:val="20"/>
                  <w:szCs w:val="20"/>
                  <w:rPrChange w:id="1245" w:author="Jay" w:date="2017-10-22T20:13:00Z">
                    <w:rPr/>
                  </w:rPrChange>
                </w:rPr>
                <w:t>No</w:t>
              </w:r>
            </w:ins>
            <w:del w:id="1246" w:author="Jay" w:date="2017-10-22T18:41:00Z">
              <w:r w:rsidRPr="00644161" w:rsidDel="00F9784F">
                <w:rPr>
                  <w:rFonts w:ascii="Calibri" w:hAnsi="Calibri"/>
                  <w:sz w:val="20"/>
                  <w:szCs w:val="20"/>
                  <w:rPrChange w:id="1247" w:author="Jay" w:date="2017-10-22T20:13:00Z">
                    <w:rPr/>
                  </w:rPrChange>
                </w:rPr>
                <w:delText>Checked</w:delText>
              </w:r>
            </w:del>
          </w:p>
        </w:tc>
      </w:tr>
      <w:tr w:rsidR="00F9784F" w:rsidRPr="00CA52EF" w14:paraId="2B60BC57" w14:textId="77777777" w:rsidTr="00F9784F">
        <w:trPr>
          <w:trHeight w:val="247"/>
          <w:ins w:id="1248" w:author="Jay" w:date="2017-10-22T18:41:00Z"/>
          <w:trPrChange w:id="1249" w:author="Jay" w:date="2017-10-22T18:41:00Z">
            <w:trPr>
              <w:trHeight w:val="247"/>
            </w:trPr>
          </w:trPrChange>
        </w:trPr>
        <w:tc>
          <w:tcPr>
            <w:tcW w:w="2605" w:type="dxa"/>
            <w:tcPrChange w:id="1250" w:author="Jay" w:date="2017-10-22T18:41:00Z">
              <w:tcPr>
                <w:tcW w:w="2335" w:type="dxa"/>
              </w:tcPr>
            </w:tcPrChange>
          </w:tcPr>
          <w:p w14:paraId="79E30CE0" w14:textId="6699E028" w:rsidR="00F9784F" w:rsidRPr="00644161" w:rsidRDefault="00F9784F" w:rsidP="00B52A32">
            <w:pPr>
              <w:rPr>
                <w:ins w:id="1251" w:author="Jay" w:date="2017-10-22T18:41:00Z"/>
                <w:rFonts w:ascii="Calibri" w:hAnsi="Calibri"/>
                <w:sz w:val="20"/>
                <w:szCs w:val="20"/>
                <w:rPrChange w:id="1252" w:author="Jay" w:date="2017-10-22T20:13:00Z">
                  <w:rPr>
                    <w:ins w:id="1253" w:author="Jay" w:date="2017-10-22T18:41:00Z"/>
                  </w:rPr>
                </w:rPrChange>
              </w:rPr>
            </w:pPr>
            <w:ins w:id="1254" w:author="Jay" w:date="2017-10-22T18:41:00Z">
              <w:r w:rsidRPr="00644161">
                <w:rPr>
                  <w:rFonts w:ascii="Calibri" w:hAnsi="Calibri"/>
                  <w:sz w:val="20"/>
                  <w:szCs w:val="20"/>
                  <w:rPrChange w:id="1255" w:author="Jay" w:date="2017-10-22T20:13:00Z">
                    <w:rPr/>
                  </w:rPrChange>
                </w:rPr>
                <w:t>Publicly accessible</w:t>
              </w:r>
            </w:ins>
          </w:p>
        </w:tc>
        <w:tc>
          <w:tcPr>
            <w:tcW w:w="3420" w:type="dxa"/>
            <w:tcPrChange w:id="1256" w:author="Jay" w:date="2017-10-22T18:41:00Z">
              <w:tcPr>
                <w:tcW w:w="3690" w:type="dxa"/>
              </w:tcPr>
            </w:tcPrChange>
          </w:tcPr>
          <w:p w14:paraId="1671EB68" w14:textId="38394EED" w:rsidR="00F9784F" w:rsidRPr="00644161" w:rsidRDefault="00F9784F" w:rsidP="00BE6654">
            <w:pPr>
              <w:rPr>
                <w:ins w:id="1257" w:author="Jay" w:date="2017-10-22T18:41:00Z"/>
                <w:rFonts w:ascii="Calibri" w:hAnsi="Calibri"/>
                <w:sz w:val="20"/>
                <w:szCs w:val="20"/>
                <w:rPrChange w:id="1258" w:author="Jay" w:date="2017-10-22T20:13:00Z">
                  <w:rPr>
                    <w:ins w:id="1259" w:author="Jay" w:date="2017-10-22T18:41:00Z"/>
                  </w:rPr>
                </w:rPrChange>
              </w:rPr>
            </w:pPr>
            <w:ins w:id="1260" w:author="Jay" w:date="2017-10-22T18:41:00Z">
              <w:r w:rsidRPr="00644161">
                <w:rPr>
                  <w:rFonts w:ascii="Calibri" w:hAnsi="Calibri"/>
                  <w:sz w:val="20"/>
                  <w:szCs w:val="20"/>
                  <w:rPrChange w:id="1261" w:author="Jay" w:date="2017-10-22T20:13:00Z">
                    <w:rPr/>
                  </w:rPrChange>
                </w:rPr>
                <w:t>Checked</w:t>
              </w:r>
            </w:ins>
          </w:p>
        </w:tc>
      </w:tr>
    </w:tbl>
    <w:p w14:paraId="64E5C199" w14:textId="12DB845A" w:rsidR="00BE6654" w:rsidRPr="00CA52EF" w:rsidDel="00665E60" w:rsidRDefault="00BE6654" w:rsidP="00BE6654">
      <w:pPr>
        <w:rPr>
          <w:rFonts w:ascii="Calibri" w:hAnsi="Calibri"/>
          <w:rPrChange w:id="1262" w:author="Jay" w:date="2017-10-22T19:45:00Z">
            <w:rPr/>
          </w:rPrChange>
        </w:rPr>
      </w:pPr>
      <w:moveFromRangeStart w:id="1263" w:author="Jay" w:date="2017-10-22T18:43:00Z" w:name="move496461122"/>
    </w:p>
    <w:p w14:paraId="75D894B0" w14:textId="6EE71B9C" w:rsidR="0018203B" w:rsidRPr="00CA52EF" w:rsidDel="00665E60" w:rsidRDefault="0018203B" w:rsidP="0018203B">
      <w:pPr>
        <w:pStyle w:val="ListParagraph"/>
        <w:numPr>
          <w:ilvl w:val="1"/>
          <w:numId w:val="34"/>
        </w:numPr>
        <w:rPr>
          <w:rFonts w:ascii="Calibri" w:hAnsi="Calibri"/>
          <w:rPrChange w:id="1264" w:author="Jay" w:date="2017-10-22T19:45:00Z">
            <w:rPr/>
          </w:rPrChange>
        </w:rPr>
      </w:pPr>
      <w:moveFrom w:id="1265" w:author="Jay" w:date="2017-10-22T18:43:00Z">
        <w:r w:rsidRPr="00CA52EF" w:rsidDel="00665E60">
          <w:rPr>
            <w:rFonts w:ascii="Calibri" w:hAnsi="Calibri"/>
            <w:rPrChange w:id="1266" w:author="Jay" w:date="2017-10-22T19:45:00Z">
              <w:rPr/>
            </w:rPrChange>
          </w:rPr>
          <w:t>Click ‘</w:t>
        </w:r>
        <w:r w:rsidRPr="00CA52EF" w:rsidDel="00665E60">
          <w:rPr>
            <w:rFonts w:ascii="Calibri" w:hAnsi="Calibri"/>
            <w:b/>
            <w:rPrChange w:id="1267" w:author="Jay" w:date="2017-10-22T19:45:00Z">
              <w:rPr>
                <w:b/>
              </w:rPr>
            </w:rPrChange>
          </w:rPr>
          <w:t>Create Replication Instance</w:t>
        </w:r>
        <w:r w:rsidRPr="00CA52EF" w:rsidDel="00665E60">
          <w:rPr>
            <w:rFonts w:ascii="Calibri" w:hAnsi="Calibri"/>
            <w:rPrChange w:id="1268" w:author="Jay" w:date="2017-10-22T19:45:00Z">
              <w:rPr/>
            </w:rPrChange>
          </w:rPr>
          <w:t>’ to proceed</w:t>
        </w:r>
      </w:moveFrom>
    </w:p>
    <w:moveFromRangeEnd w:id="1263"/>
    <w:p w14:paraId="2B149719" w14:textId="63910F10" w:rsidR="00B764D8" w:rsidRPr="00CA52EF" w:rsidDel="00665E60" w:rsidRDefault="0018203B">
      <w:pPr>
        <w:rPr>
          <w:del w:id="1269" w:author="Jay" w:date="2017-10-22T18:43:00Z"/>
          <w:rFonts w:ascii="Calibri" w:hAnsi="Calibri"/>
          <w:rPrChange w:id="1270" w:author="Jay" w:date="2017-10-22T19:45:00Z">
            <w:rPr>
              <w:del w:id="1271" w:author="Jay" w:date="2017-10-22T18:43:00Z"/>
            </w:rPr>
          </w:rPrChange>
        </w:rPr>
      </w:pPr>
      <w:del w:id="1272" w:author="Jay" w:date="2017-10-22T18:42:00Z">
        <w:r w:rsidRPr="00CA52EF" w:rsidDel="00665E60">
          <w:rPr>
            <w:rFonts w:ascii="Calibri" w:hAnsi="Calibri"/>
            <w:noProof/>
            <w:rPrChange w:id="1273" w:author="Jay" w:date="2017-10-22T19:45:00Z">
              <w:rPr>
                <w:noProof/>
              </w:rPr>
            </w:rPrChange>
          </w:rPr>
          <w:lastRenderedPageBreak/>
          <w:drawing>
            <wp:inline distT="0" distB="0" distL="0" distR="0" wp14:anchorId="68946EF2" wp14:editId="2FE0DB2C">
              <wp:extent cx="5248898" cy="3200400"/>
              <wp:effectExtent l="25400" t="25400" r="349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48898" cy="3200400"/>
                      </a:xfrm>
                      <a:prstGeom prst="rect">
                        <a:avLst/>
                      </a:prstGeom>
                      <a:ln>
                        <a:solidFill>
                          <a:schemeClr val="accent2"/>
                        </a:solidFill>
                      </a:ln>
                    </pic:spPr>
                  </pic:pic>
                </a:graphicData>
              </a:graphic>
            </wp:inline>
          </w:drawing>
        </w:r>
      </w:del>
      <w:ins w:id="1274" w:author="Jay" w:date="2017-10-22T18:43:00Z">
        <w:r w:rsidR="00665E60" w:rsidRPr="00CA52EF">
          <w:rPr>
            <w:rFonts w:ascii="Calibri" w:hAnsi="Calibri"/>
            <w:noProof/>
            <w:rPrChange w:id="1275" w:author="Jay" w:date="2017-10-22T19:45:00Z">
              <w:rPr>
                <w:noProof/>
              </w:rPr>
            </w:rPrChange>
          </w:rPr>
          <w:t xml:space="preserve"> </w:t>
        </w:r>
        <w:r w:rsidR="00665E60" w:rsidRPr="00CA52EF">
          <w:rPr>
            <w:rFonts w:ascii="Calibri" w:hAnsi="Calibri"/>
            <w:noProof/>
            <w:rPrChange w:id="1276" w:author="Jay" w:date="2017-10-22T19:45:00Z">
              <w:rPr>
                <w:noProof/>
              </w:rPr>
            </w:rPrChange>
          </w:rPr>
          <w:drawing>
            <wp:inline distT="0" distB="0" distL="0" distR="0" wp14:anchorId="7C35B767" wp14:editId="29E130BD">
              <wp:extent cx="5486400" cy="3844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486400" cy="3844925"/>
                      </a:xfrm>
                      <a:prstGeom prst="rect">
                        <a:avLst/>
                      </a:prstGeom>
                    </pic:spPr>
                  </pic:pic>
                </a:graphicData>
              </a:graphic>
            </wp:inline>
          </w:drawing>
        </w:r>
      </w:ins>
    </w:p>
    <w:p w14:paraId="339B6679" w14:textId="77777777" w:rsidR="00665E60" w:rsidRPr="00CA52EF" w:rsidRDefault="00665E60">
      <w:pPr>
        <w:rPr>
          <w:rFonts w:ascii="Calibri" w:hAnsi="Calibri"/>
          <w:rPrChange w:id="1277" w:author="Jay" w:date="2017-10-22T19:45:00Z">
            <w:rPr/>
          </w:rPrChange>
        </w:rPr>
      </w:pPr>
      <w:moveToRangeStart w:id="1278" w:author="Jay" w:date="2017-10-22T18:43:00Z" w:name="move496461122"/>
    </w:p>
    <w:p w14:paraId="6BB6FBA2" w14:textId="72F8AB3B" w:rsidR="00665E60" w:rsidRPr="00CA52EF" w:rsidDel="00665E60" w:rsidRDefault="00665E60">
      <w:pPr>
        <w:pStyle w:val="ListParagraph"/>
        <w:numPr>
          <w:ilvl w:val="0"/>
          <w:numId w:val="34"/>
        </w:numPr>
        <w:rPr>
          <w:del w:id="1279" w:author="Jay" w:date="2017-10-22T18:43:00Z"/>
          <w:rFonts w:ascii="Calibri" w:hAnsi="Calibri"/>
          <w:rPrChange w:id="1280" w:author="Jay" w:date="2017-10-22T19:45:00Z">
            <w:rPr>
              <w:del w:id="1281" w:author="Jay" w:date="2017-10-22T18:43:00Z"/>
            </w:rPr>
          </w:rPrChange>
        </w:rPr>
        <w:pPrChange w:id="1282" w:author="Jay" w:date="2017-10-22T18:44:00Z">
          <w:pPr>
            <w:pStyle w:val="ListParagraph"/>
            <w:numPr>
              <w:ilvl w:val="1"/>
              <w:numId w:val="34"/>
            </w:numPr>
            <w:ind w:left="1440" w:hanging="360"/>
          </w:pPr>
        </w:pPrChange>
      </w:pPr>
      <w:moveTo w:id="1283" w:author="Jay" w:date="2017-10-22T18:43:00Z">
        <w:r w:rsidRPr="00CA52EF">
          <w:rPr>
            <w:rFonts w:ascii="Calibri" w:hAnsi="Calibri"/>
            <w:rPrChange w:id="1284" w:author="Jay" w:date="2017-10-22T19:45:00Z">
              <w:rPr/>
            </w:rPrChange>
          </w:rPr>
          <w:t>Click ‘</w:t>
        </w:r>
        <w:r w:rsidRPr="00CA52EF">
          <w:rPr>
            <w:rFonts w:ascii="Calibri" w:hAnsi="Calibri"/>
            <w:b/>
            <w:rPrChange w:id="1285" w:author="Jay" w:date="2017-10-22T19:45:00Z">
              <w:rPr>
                <w:b/>
              </w:rPr>
            </w:rPrChange>
          </w:rPr>
          <w:t>Create Replication Instance</w:t>
        </w:r>
        <w:r w:rsidRPr="00CA52EF">
          <w:rPr>
            <w:rFonts w:ascii="Calibri" w:hAnsi="Calibri"/>
            <w:rPrChange w:id="1286" w:author="Jay" w:date="2017-10-22T19:45:00Z">
              <w:rPr/>
            </w:rPrChange>
          </w:rPr>
          <w:t>’ to proceed</w:t>
        </w:r>
      </w:moveTo>
      <w:ins w:id="1287" w:author="Jay" w:date="2017-10-22T18:43:00Z">
        <w:r w:rsidRPr="00CA52EF">
          <w:rPr>
            <w:rFonts w:ascii="Calibri" w:hAnsi="Calibri"/>
            <w:rPrChange w:id="1288" w:author="Jay" w:date="2017-10-22T19:45:00Z">
              <w:rPr/>
            </w:rPrChange>
          </w:rPr>
          <w:t xml:space="preserve">. </w:t>
        </w:r>
      </w:ins>
    </w:p>
    <w:moveToRangeEnd w:id="1278"/>
    <w:p w14:paraId="12FCDC61" w14:textId="41FEEB62" w:rsidR="00B764D8" w:rsidRPr="00CA52EF" w:rsidRDefault="00D57398">
      <w:pPr>
        <w:pStyle w:val="ListParagraph"/>
        <w:numPr>
          <w:ilvl w:val="0"/>
          <w:numId w:val="34"/>
        </w:numPr>
        <w:rPr>
          <w:rFonts w:ascii="Calibri" w:hAnsi="Calibri"/>
          <w:rPrChange w:id="1289" w:author="Jay" w:date="2017-10-22T19:45:00Z">
            <w:rPr>
              <w:b/>
            </w:rPr>
          </w:rPrChange>
        </w:rPr>
        <w:pPrChange w:id="1290" w:author="Jay" w:date="2017-10-22T18:44:00Z">
          <w:pPr/>
        </w:pPrChange>
      </w:pPr>
      <w:r w:rsidRPr="00CA52EF">
        <w:rPr>
          <w:rFonts w:ascii="Calibri" w:hAnsi="Calibri"/>
          <w:rPrChange w:id="1291" w:author="Jay" w:date="2017-10-22T19:45:00Z">
            <w:rPr/>
          </w:rPrChange>
        </w:rPr>
        <w:t>Wait for a couple of minutes for the migration</w:t>
      </w:r>
      <w:r w:rsidR="00381D30" w:rsidRPr="00CA52EF">
        <w:rPr>
          <w:rFonts w:ascii="Calibri" w:hAnsi="Calibri"/>
          <w:rPrChange w:id="1292" w:author="Jay" w:date="2017-10-22T19:45:00Z">
            <w:rPr/>
          </w:rPrChange>
        </w:rPr>
        <w:t xml:space="preserve"> instance to start</w:t>
      </w:r>
      <w:r w:rsidR="0088097A" w:rsidRPr="00CA52EF">
        <w:rPr>
          <w:rFonts w:ascii="Calibri" w:hAnsi="Calibri"/>
          <w:rPrChange w:id="1293" w:author="Jay" w:date="2017-10-22T19:45:00Z">
            <w:rPr/>
          </w:rPrChange>
        </w:rPr>
        <w:t xml:space="preserve"> and change the status to ‘</w:t>
      </w:r>
      <w:r w:rsidR="0088097A" w:rsidRPr="00CA52EF">
        <w:rPr>
          <w:rFonts w:ascii="Calibri" w:hAnsi="Calibri"/>
          <w:b/>
          <w:rPrChange w:id="1294" w:author="Jay" w:date="2017-10-22T19:45:00Z">
            <w:rPr>
              <w:b/>
            </w:rPr>
          </w:rPrChange>
        </w:rPr>
        <w:t>available’</w:t>
      </w:r>
    </w:p>
    <w:p w14:paraId="6B98DDA6" w14:textId="1D7C3231" w:rsidR="0088097A" w:rsidRPr="00CA52EF" w:rsidRDefault="00665E60" w:rsidP="00BE6CEF">
      <w:pPr>
        <w:rPr>
          <w:rFonts w:ascii="Calibri" w:hAnsi="Calibri"/>
          <w:rPrChange w:id="1295" w:author="Jay" w:date="2017-10-22T19:45:00Z">
            <w:rPr/>
          </w:rPrChange>
        </w:rPr>
      </w:pPr>
      <w:ins w:id="1296" w:author="Jay" w:date="2017-10-22T18:44:00Z">
        <w:r w:rsidRPr="00CA52EF">
          <w:rPr>
            <w:rFonts w:ascii="Calibri" w:hAnsi="Calibri"/>
            <w:rPrChange w:id="1297" w:author="Jay" w:date="2017-10-22T19:45:00Z">
              <w:rPr/>
            </w:rPrChange>
          </w:rPr>
          <w:t xml:space="preserve">             </w:t>
        </w:r>
        <w:r w:rsidRPr="00CA52EF">
          <w:rPr>
            <w:rFonts w:ascii="Calibri" w:hAnsi="Calibri"/>
            <w:noProof/>
            <w:rPrChange w:id="1298" w:author="Jay" w:date="2017-10-22T19:45:00Z">
              <w:rPr>
                <w:noProof/>
              </w:rPr>
            </w:rPrChange>
          </w:rPr>
          <w:drawing>
            <wp:inline distT="0" distB="0" distL="0" distR="0" wp14:anchorId="62F94132" wp14:editId="1CC27552">
              <wp:extent cx="3139798" cy="1129819"/>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146799" cy="1132338"/>
                      </a:xfrm>
                      <a:prstGeom prst="rect">
                        <a:avLst/>
                      </a:prstGeom>
                    </pic:spPr>
                  </pic:pic>
                </a:graphicData>
              </a:graphic>
            </wp:inline>
          </w:drawing>
        </w:r>
      </w:ins>
      <w:del w:id="1299" w:author="Jay" w:date="2017-10-22T18:43:00Z">
        <w:r w:rsidR="00BA1515" w:rsidRPr="00CA52EF" w:rsidDel="00665E60">
          <w:rPr>
            <w:rFonts w:ascii="Calibri" w:hAnsi="Calibri"/>
            <w:noProof/>
            <w:rPrChange w:id="1300" w:author="Jay" w:date="2017-10-22T19:45:00Z">
              <w:rPr>
                <w:noProof/>
              </w:rPr>
            </w:rPrChange>
          </w:rPr>
          <w:drawing>
            <wp:inline distT="0" distB="0" distL="0" distR="0" wp14:anchorId="0D375637" wp14:editId="50270500">
              <wp:extent cx="6070600" cy="2389505"/>
              <wp:effectExtent l="25400" t="25400" r="254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6070600" cy="2389505"/>
                      </a:xfrm>
                      <a:prstGeom prst="rect">
                        <a:avLst/>
                      </a:prstGeom>
                      <a:ln>
                        <a:solidFill>
                          <a:schemeClr val="accent2"/>
                        </a:solidFill>
                      </a:ln>
                    </pic:spPr>
                  </pic:pic>
                </a:graphicData>
              </a:graphic>
            </wp:inline>
          </w:drawing>
        </w:r>
      </w:del>
    </w:p>
    <w:p w14:paraId="6F78C4EC" w14:textId="4836CEAC" w:rsidR="00B764D8" w:rsidRPr="00CA52EF" w:rsidRDefault="00665E60" w:rsidP="00411766">
      <w:pPr>
        <w:pStyle w:val="Heading1"/>
        <w:rPr>
          <w:rFonts w:ascii="Calibri" w:hAnsi="Calibri"/>
          <w:rPrChange w:id="1301" w:author="Jay" w:date="2017-10-22T19:45:00Z">
            <w:rPr/>
          </w:rPrChange>
        </w:rPr>
      </w:pPr>
      <w:ins w:id="1302" w:author="Jay" w:date="2017-10-22T18:45:00Z">
        <w:r w:rsidRPr="00CA52EF">
          <w:rPr>
            <w:rFonts w:ascii="Calibri" w:hAnsi="Calibri"/>
            <w:rPrChange w:id="1303" w:author="Jay" w:date="2017-10-22T19:45:00Z">
              <w:rPr/>
            </w:rPrChange>
          </w:rPr>
          <w:t xml:space="preserve">Step 2. </w:t>
        </w:r>
      </w:ins>
      <w:r w:rsidR="00AD42AC" w:rsidRPr="00CA52EF">
        <w:rPr>
          <w:rFonts w:ascii="Calibri" w:hAnsi="Calibri"/>
          <w:rPrChange w:id="1304" w:author="Jay" w:date="2017-10-22T19:45:00Z">
            <w:rPr/>
          </w:rPrChange>
        </w:rPr>
        <w:t>Create Source / Target Endpoints</w:t>
      </w:r>
    </w:p>
    <w:p w14:paraId="7E13B1D4" w14:textId="0D3EB401" w:rsidR="00D05E3E" w:rsidRPr="00CA52EF" w:rsidRDefault="00D05E3E" w:rsidP="00411766">
      <w:pPr>
        <w:pStyle w:val="Heading2"/>
        <w:rPr>
          <w:rFonts w:ascii="Calibri" w:hAnsi="Calibri"/>
          <w:rPrChange w:id="1305" w:author="Jay" w:date="2017-10-22T19:45:00Z">
            <w:rPr/>
          </w:rPrChange>
        </w:rPr>
      </w:pPr>
      <w:r w:rsidRPr="00CA52EF">
        <w:rPr>
          <w:rFonts w:ascii="Calibri" w:hAnsi="Calibri"/>
          <w:rPrChange w:id="1306" w:author="Jay" w:date="2017-10-22T19:45:00Z">
            <w:rPr/>
          </w:rPrChange>
        </w:rPr>
        <w:t>Create Source Endpoint</w:t>
      </w:r>
      <w:ins w:id="1307" w:author="Jay" w:date="2017-10-22T18:45:00Z">
        <w:r w:rsidR="00665E60" w:rsidRPr="00CA52EF">
          <w:rPr>
            <w:rFonts w:ascii="Calibri" w:hAnsi="Calibri"/>
            <w:rPrChange w:id="1308" w:author="Jay" w:date="2017-10-22T19:45:00Z">
              <w:rPr/>
            </w:rPrChange>
          </w:rPr>
          <w:t xml:space="preserve"> (for Oracle)</w:t>
        </w:r>
      </w:ins>
    </w:p>
    <w:p w14:paraId="49A80192" w14:textId="6C474ED8" w:rsidR="006E109D" w:rsidRPr="00CA52EF" w:rsidRDefault="00665E60" w:rsidP="006E109D">
      <w:pPr>
        <w:pStyle w:val="ListParagraph"/>
        <w:numPr>
          <w:ilvl w:val="0"/>
          <w:numId w:val="34"/>
        </w:numPr>
        <w:rPr>
          <w:rFonts w:ascii="Calibri" w:hAnsi="Calibri"/>
          <w:rPrChange w:id="1309" w:author="Jay" w:date="2017-10-22T19:45:00Z">
            <w:rPr/>
          </w:rPrChange>
        </w:rPr>
      </w:pPr>
      <w:ins w:id="1310" w:author="Jay" w:date="2017-10-22T18:45:00Z">
        <w:r w:rsidRPr="00CA52EF">
          <w:rPr>
            <w:rFonts w:ascii="Calibri" w:hAnsi="Calibri"/>
            <w:rPrChange w:id="1311" w:author="Jay" w:date="2017-10-22T19:45:00Z">
              <w:rPr/>
            </w:rPrChange>
          </w:rPr>
          <w:t>Go to Endpoints menu</w:t>
        </w:r>
      </w:ins>
      <w:del w:id="1312" w:author="Jay" w:date="2017-10-22T18:45:00Z">
        <w:r w:rsidR="006E109D" w:rsidRPr="00CA52EF" w:rsidDel="00665E60">
          <w:rPr>
            <w:rFonts w:ascii="Calibri" w:hAnsi="Calibri"/>
            <w:rPrChange w:id="1313" w:author="Jay" w:date="2017-10-22T19:45:00Z">
              <w:rPr/>
            </w:rPrChange>
          </w:rPr>
          <w:delText xml:space="preserve">Navigate </w:delText>
        </w:r>
        <w:r w:rsidR="006F6D3A" w:rsidRPr="00CA52EF" w:rsidDel="00665E60">
          <w:rPr>
            <w:rFonts w:ascii="Calibri" w:hAnsi="Calibri"/>
            <w:rPrChange w:id="1314" w:author="Jay" w:date="2017-10-22T19:45:00Z">
              <w:rPr/>
            </w:rPrChange>
          </w:rPr>
          <w:delText>to</w:delText>
        </w:r>
      </w:del>
      <w:r w:rsidR="006F6D3A" w:rsidRPr="00CA52EF">
        <w:rPr>
          <w:rFonts w:ascii="Calibri" w:hAnsi="Calibri"/>
          <w:rPrChange w:id="1315" w:author="Jay" w:date="2017-10-22T19:45:00Z">
            <w:rPr/>
          </w:rPrChange>
        </w:rPr>
        <w:t>:</w:t>
      </w:r>
      <w:r w:rsidR="006E109D" w:rsidRPr="00CA52EF">
        <w:rPr>
          <w:rFonts w:ascii="Calibri" w:hAnsi="Calibri"/>
          <w:rPrChange w:id="1316" w:author="Jay" w:date="2017-10-22T19:45:00Z">
            <w:rPr/>
          </w:rPrChange>
        </w:rPr>
        <w:t xml:space="preserve"> </w:t>
      </w:r>
      <w:r w:rsidR="006921F3" w:rsidRPr="00CA52EF">
        <w:rPr>
          <w:rFonts w:ascii="Calibri" w:hAnsi="Calibri"/>
          <w:rPrChange w:id="1317" w:author="Jay" w:date="2017-10-22T19:45:00Z">
            <w:rPr/>
          </w:rPrChange>
        </w:rPr>
        <w:t>https://ap-northeast-1.console.aws.amazon.com/dms/home?region=ap-northeast-1#endpoints</w:t>
      </w:r>
      <w:r w:rsidR="00004E34" w:rsidRPr="00CA52EF">
        <w:rPr>
          <w:rFonts w:ascii="Calibri" w:hAnsi="Calibri"/>
          <w:rPrChange w:id="1318" w:author="Jay" w:date="2017-10-22T19:45:00Z">
            <w:rPr/>
          </w:rPrChange>
        </w:rPr>
        <w:t>:</w:t>
      </w:r>
    </w:p>
    <w:p w14:paraId="3F03E018" w14:textId="3DCF8BCD" w:rsidR="00B764D8" w:rsidRPr="00CA52EF" w:rsidDel="00665E60" w:rsidRDefault="00D05E3E" w:rsidP="00B764D8">
      <w:pPr>
        <w:pStyle w:val="ListParagraph"/>
        <w:numPr>
          <w:ilvl w:val="0"/>
          <w:numId w:val="34"/>
        </w:numPr>
        <w:rPr>
          <w:del w:id="1319" w:author="Jay" w:date="2017-10-22T18:45:00Z"/>
          <w:rFonts w:ascii="Calibri" w:hAnsi="Calibri"/>
          <w:rPrChange w:id="1320" w:author="Jay" w:date="2017-10-22T19:45:00Z">
            <w:rPr>
              <w:del w:id="1321" w:author="Jay" w:date="2017-10-22T18:45:00Z"/>
            </w:rPr>
          </w:rPrChange>
        </w:rPr>
      </w:pPr>
      <w:r w:rsidRPr="00CA52EF">
        <w:rPr>
          <w:rFonts w:ascii="Calibri" w:hAnsi="Calibri"/>
          <w:rPrChange w:id="1322" w:author="Jay" w:date="2017-10-22T19:45:00Z">
            <w:rPr/>
          </w:rPrChange>
        </w:rPr>
        <w:t>Click on ‘</w:t>
      </w:r>
      <w:r w:rsidRPr="00CA52EF">
        <w:rPr>
          <w:rFonts w:ascii="Calibri" w:hAnsi="Calibri"/>
          <w:b/>
          <w:rPrChange w:id="1323" w:author="Jay" w:date="2017-10-22T19:45:00Z">
            <w:rPr>
              <w:b/>
            </w:rPr>
          </w:rPrChange>
        </w:rPr>
        <w:t>Create Endpoint</w:t>
      </w:r>
      <w:r w:rsidRPr="00CA52EF">
        <w:rPr>
          <w:rFonts w:ascii="Calibri" w:hAnsi="Calibri"/>
          <w:rPrChange w:id="1324" w:author="Jay" w:date="2017-10-22T19:45:00Z">
            <w:rPr/>
          </w:rPrChange>
        </w:rPr>
        <w:t>’</w:t>
      </w:r>
    </w:p>
    <w:p w14:paraId="5CEF65CD" w14:textId="06A89CFF" w:rsidR="007D16D4" w:rsidRPr="00CA52EF" w:rsidRDefault="00D05E3E">
      <w:pPr>
        <w:pStyle w:val="ListParagraph"/>
        <w:numPr>
          <w:ilvl w:val="0"/>
          <w:numId w:val="34"/>
        </w:numPr>
        <w:rPr>
          <w:rFonts w:ascii="Calibri" w:hAnsi="Calibri"/>
          <w:rPrChange w:id="1325" w:author="Jay" w:date="2017-10-22T19:45:00Z">
            <w:rPr/>
          </w:rPrChange>
        </w:rPr>
      </w:pPr>
      <w:del w:id="1326" w:author="Jay" w:date="2017-10-22T18:45:00Z">
        <w:r w:rsidRPr="00CA52EF" w:rsidDel="00665E60">
          <w:rPr>
            <w:rFonts w:ascii="Calibri" w:hAnsi="Calibri"/>
            <w:rPrChange w:id="1327" w:author="Jay" w:date="2017-10-22T19:45:00Z">
              <w:rPr/>
            </w:rPrChange>
          </w:rPr>
          <w:delText>Enter these Details</w:delText>
        </w:r>
      </w:del>
    </w:p>
    <w:tbl>
      <w:tblPr>
        <w:tblStyle w:val="TableGrid"/>
        <w:tblW w:w="0" w:type="auto"/>
        <w:tblLook w:val="04A0" w:firstRow="1" w:lastRow="0" w:firstColumn="1" w:lastColumn="0" w:noHBand="0" w:noVBand="1"/>
        <w:tblPrChange w:id="1328" w:author="Jay" w:date="2017-10-22T18:51:00Z">
          <w:tblPr>
            <w:tblStyle w:val="TableGrid"/>
            <w:tblW w:w="0" w:type="auto"/>
            <w:tblLook w:val="04A0" w:firstRow="1" w:lastRow="0" w:firstColumn="1" w:lastColumn="0" w:noHBand="0" w:noVBand="1"/>
          </w:tblPr>
        </w:tblPrChange>
      </w:tblPr>
      <w:tblGrid>
        <w:gridCol w:w="4229"/>
        <w:gridCol w:w="4401"/>
        <w:tblGridChange w:id="1329">
          <w:tblGrid>
            <w:gridCol w:w="4327"/>
            <w:gridCol w:w="4303"/>
          </w:tblGrid>
        </w:tblGridChange>
      </w:tblGrid>
      <w:tr w:rsidR="00665E60" w:rsidRPr="00644161" w14:paraId="4D4348AD" w14:textId="77777777" w:rsidTr="00665E60">
        <w:tc>
          <w:tcPr>
            <w:tcW w:w="4229" w:type="dxa"/>
            <w:tcPrChange w:id="1330" w:author="Jay" w:date="2017-10-22T18:51:00Z">
              <w:tcPr>
                <w:tcW w:w="4327" w:type="dxa"/>
              </w:tcPr>
            </w:tcPrChange>
          </w:tcPr>
          <w:p w14:paraId="33AD244C" w14:textId="342F0B52" w:rsidR="00063955" w:rsidRPr="00644161" w:rsidRDefault="00063955" w:rsidP="00063955">
            <w:pPr>
              <w:rPr>
                <w:rFonts w:ascii="Calibri" w:hAnsi="Calibri"/>
                <w:sz w:val="20"/>
                <w:szCs w:val="20"/>
                <w:rPrChange w:id="1331" w:author="Jay" w:date="2017-10-22T20:14:00Z">
                  <w:rPr/>
                </w:rPrChange>
              </w:rPr>
            </w:pPr>
            <w:r w:rsidRPr="00644161">
              <w:rPr>
                <w:rFonts w:ascii="Calibri" w:hAnsi="Calibri"/>
                <w:sz w:val="20"/>
                <w:szCs w:val="20"/>
                <w:rPrChange w:id="1332" w:author="Jay" w:date="2017-10-22T20:14:00Z">
                  <w:rPr/>
                </w:rPrChange>
              </w:rPr>
              <w:t>Endpoint Type</w:t>
            </w:r>
          </w:p>
        </w:tc>
        <w:tc>
          <w:tcPr>
            <w:tcW w:w="4401" w:type="dxa"/>
            <w:tcPrChange w:id="1333" w:author="Jay" w:date="2017-10-22T18:51:00Z">
              <w:tcPr>
                <w:tcW w:w="4303" w:type="dxa"/>
              </w:tcPr>
            </w:tcPrChange>
          </w:tcPr>
          <w:p w14:paraId="14564936" w14:textId="14CDD9A3" w:rsidR="00063955" w:rsidRPr="00644161" w:rsidRDefault="00063955" w:rsidP="00074BE3">
            <w:pPr>
              <w:rPr>
                <w:rFonts w:ascii="Calibri" w:hAnsi="Calibri"/>
                <w:sz w:val="20"/>
                <w:szCs w:val="20"/>
                <w:rPrChange w:id="1334" w:author="Jay" w:date="2017-10-22T20:14:00Z">
                  <w:rPr/>
                </w:rPrChange>
              </w:rPr>
            </w:pPr>
            <w:r w:rsidRPr="00644161">
              <w:rPr>
                <w:rFonts w:ascii="Calibri" w:hAnsi="Calibri"/>
                <w:sz w:val="20"/>
                <w:szCs w:val="20"/>
                <w:rPrChange w:id="1335" w:author="Jay" w:date="2017-10-22T20:14:00Z">
                  <w:rPr/>
                </w:rPrChange>
              </w:rPr>
              <w:t>Source</w:t>
            </w:r>
          </w:p>
        </w:tc>
      </w:tr>
      <w:tr w:rsidR="00665E60" w:rsidRPr="00644161" w14:paraId="4DF92A22" w14:textId="77777777" w:rsidTr="00665E60">
        <w:tc>
          <w:tcPr>
            <w:tcW w:w="4229" w:type="dxa"/>
            <w:tcPrChange w:id="1336" w:author="Jay" w:date="2017-10-22T18:51:00Z">
              <w:tcPr>
                <w:tcW w:w="4327" w:type="dxa"/>
              </w:tcPr>
            </w:tcPrChange>
          </w:tcPr>
          <w:p w14:paraId="525001C9" w14:textId="776ECD0D" w:rsidR="00063955" w:rsidRPr="00644161" w:rsidRDefault="00063955" w:rsidP="00063955">
            <w:pPr>
              <w:rPr>
                <w:rFonts w:ascii="Calibri" w:hAnsi="Calibri"/>
                <w:sz w:val="20"/>
                <w:szCs w:val="20"/>
                <w:rPrChange w:id="1337" w:author="Jay" w:date="2017-10-22T20:14:00Z">
                  <w:rPr/>
                </w:rPrChange>
              </w:rPr>
            </w:pPr>
            <w:r w:rsidRPr="00644161">
              <w:rPr>
                <w:rFonts w:ascii="Calibri" w:hAnsi="Calibri"/>
                <w:sz w:val="20"/>
                <w:szCs w:val="20"/>
                <w:rPrChange w:id="1338" w:author="Jay" w:date="2017-10-22T20:14:00Z">
                  <w:rPr/>
                </w:rPrChange>
              </w:rPr>
              <w:t>Endpoint identifier</w:t>
            </w:r>
          </w:p>
        </w:tc>
        <w:tc>
          <w:tcPr>
            <w:tcW w:w="4401" w:type="dxa"/>
            <w:tcPrChange w:id="1339" w:author="Jay" w:date="2017-10-22T18:51:00Z">
              <w:tcPr>
                <w:tcW w:w="4303" w:type="dxa"/>
              </w:tcPr>
            </w:tcPrChange>
          </w:tcPr>
          <w:p w14:paraId="626168AA" w14:textId="2CF67F73" w:rsidR="00063955" w:rsidRPr="00644161" w:rsidRDefault="00063955" w:rsidP="00074BE3">
            <w:pPr>
              <w:rPr>
                <w:rFonts w:ascii="Calibri" w:hAnsi="Calibri"/>
                <w:sz w:val="20"/>
                <w:szCs w:val="20"/>
                <w:rPrChange w:id="1340" w:author="Jay" w:date="2017-10-22T20:14:00Z">
                  <w:rPr/>
                </w:rPrChange>
              </w:rPr>
            </w:pPr>
            <w:r w:rsidRPr="00644161">
              <w:rPr>
                <w:rFonts w:ascii="Calibri" w:hAnsi="Calibri"/>
                <w:sz w:val="20"/>
                <w:szCs w:val="20"/>
                <w:rPrChange w:id="1341" w:author="Jay" w:date="2017-10-22T20:14:00Z">
                  <w:rPr/>
                </w:rPrChange>
              </w:rPr>
              <w:t>dms-workshop-oracle</w:t>
            </w:r>
          </w:p>
        </w:tc>
      </w:tr>
      <w:tr w:rsidR="00665E60" w:rsidRPr="00644161" w14:paraId="30DE13E1" w14:textId="77777777" w:rsidTr="00665E60">
        <w:trPr>
          <w:trHeight w:val="251"/>
          <w:trPrChange w:id="1342" w:author="Jay" w:date="2017-10-22T18:51:00Z">
            <w:trPr>
              <w:trHeight w:val="251"/>
            </w:trPr>
          </w:trPrChange>
        </w:trPr>
        <w:tc>
          <w:tcPr>
            <w:tcW w:w="4229" w:type="dxa"/>
            <w:tcPrChange w:id="1343" w:author="Jay" w:date="2017-10-22T18:51:00Z">
              <w:tcPr>
                <w:tcW w:w="4327" w:type="dxa"/>
              </w:tcPr>
            </w:tcPrChange>
          </w:tcPr>
          <w:p w14:paraId="1ECEC66D" w14:textId="7660185C" w:rsidR="00063955" w:rsidRPr="00644161" w:rsidDel="00665E60" w:rsidRDefault="00063955" w:rsidP="00063955">
            <w:pPr>
              <w:rPr>
                <w:del w:id="1344" w:author="Jay" w:date="2017-10-22T18:46:00Z"/>
                <w:rFonts w:ascii="Calibri" w:hAnsi="Calibri"/>
                <w:sz w:val="20"/>
                <w:szCs w:val="20"/>
                <w:rPrChange w:id="1345" w:author="Jay" w:date="2017-10-22T20:14:00Z">
                  <w:rPr>
                    <w:del w:id="1346" w:author="Jay" w:date="2017-10-22T18:46:00Z"/>
                  </w:rPr>
                </w:rPrChange>
              </w:rPr>
            </w:pPr>
            <w:r w:rsidRPr="00644161">
              <w:rPr>
                <w:rFonts w:ascii="Calibri" w:hAnsi="Calibri"/>
                <w:sz w:val="20"/>
                <w:szCs w:val="20"/>
                <w:rPrChange w:id="1347" w:author="Jay" w:date="2017-10-22T20:14:00Z">
                  <w:rPr/>
                </w:rPrChange>
              </w:rPr>
              <w:t xml:space="preserve">Source engine: </w:t>
            </w:r>
          </w:p>
          <w:p w14:paraId="5E279117" w14:textId="77777777" w:rsidR="00063955" w:rsidRPr="00644161" w:rsidRDefault="00063955" w:rsidP="00074BE3">
            <w:pPr>
              <w:rPr>
                <w:rFonts w:ascii="Calibri" w:hAnsi="Calibri"/>
                <w:sz w:val="20"/>
                <w:szCs w:val="20"/>
                <w:rPrChange w:id="1348" w:author="Jay" w:date="2017-10-22T20:14:00Z">
                  <w:rPr/>
                </w:rPrChange>
              </w:rPr>
            </w:pPr>
          </w:p>
        </w:tc>
        <w:tc>
          <w:tcPr>
            <w:tcW w:w="4401" w:type="dxa"/>
            <w:tcPrChange w:id="1349" w:author="Jay" w:date="2017-10-22T18:51:00Z">
              <w:tcPr>
                <w:tcW w:w="4303" w:type="dxa"/>
              </w:tcPr>
            </w:tcPrChange>
          </w:tcPr>
          <w:p w14:paraId="2EF6105A" w14:textId="5F938405" w:rsidR="00063955" w:rsidRPr="00644161" w:rsidRDefault="00063955" w:rsidP="00074BE3">
            <w:pPr>
              <w:rPr>
                <w:rFonts w:ascii="Calibri" w:hAnsi="Calibri"/>
                <w:sz w:val="20"/>
                <w:szCs w:val="20"/>
                <w:rPrChange w:id="1350" w:author="Jay" w:date="2017-10-22T20:14:00Z">
                  <w:rPr/>
                </w:rPrChange>
              </w:rPr>
            </w:pPr>
            <w:r w:rsidRPr="00644161">
              <w:rPr>
                <w:rFonts w:ascii="Calibri" w:hAnsi="Calibri"/>
                <w:sz w:val="20"/>
                <w:szCs w:val="20"/>
                <w:rPrChange w:id="1351" w:author="Jay" w:date="2017-10-22T20:14:00Z">
                  <w:rPr/>
                </w:rPrChange>
              </w:rPr>
              <w:t>oracle</w:t>
            </w:r>
          </w:p>
        </w:tc>
      </w:tr>
      <w:tr w:rsidR="00665E60" w:rsidRPr="00644161" w14:paraId="28F500A2" w14:textId="77777777" w:rsidTr="00665E60">
        <w:tc>
          <w:tcPr>
            <w:tcW w:w="4229" w:type="dxa"/>
            <w:tcPrChange w:id="1352" w:author="Jay" w:date="2017-10-22T18:51:00Z">
              <w:tcPr>
                <w:tcW w:w="4327" w:type="dxa"/>
              </w:tcPr>
            </w:tcPrChange>
          </w:tcPr>
          <w:p w14:paraId="2CB336A2" w14:textId="5CB7F353" w:rsidR="00063955" w:rsidRPr="00644161" w:rsidRDefault="00EB07F3" w:rsidP="00074BE3">
            <w:pPr>
              <w:rPr>
                <w:rFonts w:ascii="Calibri" w:hAnsi="Calibri"/>
                <w:sz w:val="20"/>
                <w:szCs w:val="20"/>
                <w:rPrChange w:id="1353" w:author="Jay" w:date="2017-10-22T20:14:00Z">
                  <w:rPr/>
                </w:rPrChange>
              </w:rPr>
            </w:pPr>
            <w:r w:rsidRPr="00644161">
              <w:rPr>
                <w:rFonts w:ascii="Calibri" w:hAnsi="Calibri"/>
                <w:sz w:val="20"/>
                <w:szCs w:val="20"/>
                <w:rPrChange w:id="1354" w:author="Jay" w:date="2017-10-22T20:14:00Z">
                  <w:rPr/>
                </w:rPrChange>
              </w:rPr>
              <w:t>Server name</w:t>
            </w:r>
          </w:p>
        </w:tc>
        <w:tc>
          <w:tcPr>
            <w:tcW w:w="4401" w:type="dxa"/>
            <w:tcPrChange w:id="1355" w:author="Jay" w:date="2017-10-22T18:51:00Z">
              <w:tcPr>
                <w:tcW w:w="4303" w:type="dxa"/>
              </w:tcPr>
            </w:tcPrChange>
          </w:tcPr>
          <w:p w14:paraId="5DAAF8B8" w14:textId="2D3D7F24" w:rsidR="00063955" w:rsidRPr="00644161" w:rsidDel="00665E60" w:rsidRDefault="00063955" w:rsidP="00074BE3">
            <w:pPr>
              <w:rPr>
                <w:del w:id="1356" w:author="Jay" w:date="2017-10-22T18:46:00Z"/>
                <w:rFonts w:ascii="Calibri" w:hAnsi="Calibri"/>
                <w:sz w:val="20"/>
                <w:szCs w:val="20"/>
                <w:rPrChange w:id="1357" w:author="Jay" w:date="2017-10-22T20:14:00Z">
                  <w:rPr>
                    <w:del w:id="1358" w:author="Jay" w:date="2017-10-22T18:46:00Z"/>
                  </w:rPr>
                </w:rPrChange>
              </w:rPr>
            </w:pPr>
            <w:r w:rsidRPr="00644161">
              <w:rPr>
                <w:rFonts w:ascii="Calibri" w:hAnsi="Calibri"/>
                <w:sz w:val="20"/>
                <w:szCs w:val="20"/>
                <w:rPrChange w:id="1359" w:author="Jay" w:date="2017-10-22T20:14:00Z">
                  <w:rPr/>
                </w:rPrChange>
              </w:rPr>
              <w:t>&lt;oralce-rds-dns-endpoint</w:t>
            </w:r>
            <w:ins w:id="1360" w:author="Jay" w:date="2017-10-22T18:46:00Z">
              <w:r w:rsidR="00665E60" w:rsidRPr="00644161">
                <w:rPr>
                  <w:rFonts w:ascii="Calibri" w:hAnsi="Calibri"/>
                  <w:sz w:val="20"/>
                  <w:szCs w:val="20"/>
                  <w:rPrChange w:id="1361" w:author="Jay" w:date="2017-10-22T20:14:00Z">
                    <w:rPr/>
                  </w:rPrChange>
                </w:rPr>
                <w:t>: get from RDS console</w:t>
              </w:r>
            </w:ins>
            <w:r w:rsidRPr="00644161">
              <w:rPr>
                <w:rFonts w:ascii="Calibri" w:hAnsi="Calibri"/>
                <w:sz w:val="20"/>
                <w:szCs w:val="20"/>
                <w:rPrChange w:id="1362" w:author="Jay" w:date="2017-10-22T20:14:00Z">
                  <w:rPr/>
                </w:rPrChange>
              </w:rPr>
              <w:t>&gt;</w:t>
            </w:r>
          </w:p>
          <w:p w14:paraId="7243AA9B" w14:textId="2B435FF8" w:rsidR="00063955" w:rsidRPr="00644161" w:rsidRDefault="00063955">
            <w:pPr>
              <w:jc w:val="both"/>
              <w:rPr>
                <w:rFonts w:ascii="Calibri" w:hAnsi="Calibri"/>
                <w:sz w:val="20"/>
                <w:szCs w:val="20"/>
                <w:rPrChange w:id="1363" w:author="Jay" w:date="2017-10-22T20:14:00Z">
                  <w:rPr/>
                </w:rPrChange>
              </w:rPr>
              <w:pPrChange w:id="1364" w:author="Jay" w:date="2017-10-22T18:46:00Z">
                <w:pPr/>
              </w:pPrChange>
            </w:pPr>
            <w:del w:id="1365" w:author="Jay" w:date="2017-10-22T18:46:00Z">
              <w:r w:rsidRPr="00644161" w:rsidDel="00665E60">
                <w:rPr>
                  <w:rFonts w:ascii="Calibri" w:hAnsi="Calibri"/>
                  <w:sz w:val="20"/>
                  <w:szCs w:val="20"/>
                  <w:rPrChange w:id="1366" w:author="Jay" w:date="2017-10-22T20:14:00Z">
                    <w:rPr/>
                  </w:rPrChange>
                </w:rPr>
                <w:delText>get this from here https://ap-northeast-1.console.aws.amazon.com/rds/home?region=ap-northeast-1#dbinstances</w:delText>
              </w:r>
            </w:del>
          </w:p>
        </w:tc>
      </w:tr>
      <w:tr w:rsidR="00665E60" w:rsidRPr="00644161" w14:paraId="4C5587FF" w14:textId="77777777" w:rsidTr="00665E60">
        <w:tc>
          <w:tcPr>
            <w:tcW w:w="4229" w:type="dxa"/>
            <w:tcPrChange w:id="1367" w:author="Jay" w:date="2017-10-22T18:51:00Z">
              <w:tcPr>
                <w:tcW w:w="4327" w:type="dxa"/>
              </w:tcPr>
            </w:tcPrChange>
          </w:tcPr>
          <w:p w14:paraId="2947E732" w14:textId="04AC3F1B" w:rsidR="00063955" w:rsidRPr="00644161" w:rsidRDefault="00EB07F3" w:rsidP="00074BE3">
            <w:pPr>
              <w:rPr>
                <w:rFonts w:ascii="Calibri" w:hAnsi="Calibri"/>
                <w:sz w:val="20"/>
                <w:szCs w:val="20"/>
                <w:rPrChange w:id="1368" w:author="Jay" w:date="2017-10-22T20:14:00Z">
                  <w:rPr/>
                </w:rPrChange>
              </w:rPr>
            </w:pPr>
            <w:r w:rsidRPr="00644161">
              <w:rPr>
                <w:rFonts w:ascii="Calibri" w:hAnsi="Calibri"/>
                <w:sz w:val="20"/>
                <w:szCs w:val="20"/>
                <w:rPrChange w:id="1369" w:author="Jay" w:date="2017-10-22T20:14:00Z">
                  <w:rPr/>
                </w:rPrChange>
              </w:rPr>
              <w:t>Port</w:t>
            </w:r>
          </w:p>
        </w:tc>
        <w:tc>
          <w:tcPr>
            <w:tcW w:w="4401" w:type="dxa"/>
            <w:tcPrChange w:id="1370" w:author="Jay" w:date="2017-10-22T18:51:00Z">
              <w:tcPr>
                <w:tcW w:w="4303" w:type="dxa"/>
              </w:tcPr>
            </w:tcPrChange>
          </w:tcPr>
          <w:p w14:paraId="467D348B" w14:textId="6042ECC0" w:rsidR="00063955" w:rsidRPr="00644161" w:rsidRDefault="00EB07F3" w:rsidP="00074BE3">
            <w:pPr>
              <w:rPr>
                <w:rFonts w:ascii="Calibri" w:hAnsi="Calibri"/>
                <w:sz w:val="20"/>
                <w:szCs w:val="20"/>
                <w:rPrChange w:id="1371" w:author="Jay" w:date="2017-10-22T20:14:00Z">
                  <w:rPr/>
                </w:rPrChange>
              </w:rPr>
            </w:pPr>
            <w:r w:rsidRPr="00644161">
              <w:rPr>
                <w:rFonts w:ascii="Calibri" w:hAnsi="Calibri"/>
                <w:sz w:val="20"/>
                <w:szCs w:val="20"/>
                <w:rPrChange w:id="1372" w:author="Jay" w:date="2017-10-22T20:14:00Z">
                  <w:rPr/>
                </w:rPrChange>
              </w:rPr>
              <w:t>1521</w:t>
            </w:r>
          </w:p>
        </w:tc>
      </w:tr>
      <w:tr w:rsidR="00665E60" w:rsidRPr="00644161" w14:paraId="69AE340A" w14:textId="77777777" w:rsidTr="00665E60">
        <w:tc>
          <w:tcPr>
            <w:tcW w:w="4229" w:type="dxa"/>
            <w:tcPrChange w:id="1373" w:author="Jay" w:date="2017-10-22T18:51:00Z">
              <w:tcPr>
                <w:tcW w:w="4327" w:type="dxa"/>
              </w:tcPr>
            </w:tcPrChange>
          </w:tcPr>
          <w:p w14:paraId="0B4C60FE" w14:textId="5B0F4051" w:rsidR="00674955" w:rsidRPr="00644161" w:rsidRDefault="00674955" w:rsidP="00074BE3">
            <w:pPr>
              <w:rPr>
                <w:rFonts w:ascii="Calibri" w:hAnsi="Calibri"/>
                <w:sz w:val="20"/>
                <w:szCs w:val="20"/>
                <w:rPrChange w:id="1374" w:author="Jay" w:date="2017-10-22T20:14:00Z">
                  <w:rPr/>
                </w:rPrChange>
              </w:rPr>
            </w:pPr>
            <w:r w:rsidRPr="00644161">
              <w:rPr>
                <w:rFonts w:ascii="Calibri" w:hAnsi="Calibri"/>
                <w:sz w:val="20"/>
                <w:szCs w:val="20"/>
                <w:rPrChange w:id="1375" w:author="Jay" w:date="2017-10-22T20:14:00Z">
                  <w:rPr/>
                </w:rPrChange>
              </w:rPr>
              <w:lastRenderedPageBreak/>
              <w:t>SSL Mode</w:t>
            </w:r>
          </w:p>
        </w:tc>
        <w:tc>
          <w:tcPr>
            <w:tcW w:w="4401" w:type="dxa"/>
            <w:tcPrChange w:id="1376" w:author="Jay" w:date="2017-10-22T18:51:00Z">
              <w:tcPr>
                <w:tcW w:w="4303" w:type="dxa"/>
              </w:tcPr>
            </w:tcPrChange>
          </w:tcPr>
          <w:p w14:paraId="0C31B30A" w14:textId="50A523A0" w:rsidR="00674955" w:rsidRPr="00644161" w:rsidRDefault="0091560F" w:rsidP="00074BE3">
            <w:pPr>
              <w:rPr>
                <w:rFonts w:ascii="Calibri" w:hAnsi="Calibri"/>
                <w:sz w:val="20"/>
                <w:szCs w:val="20"/>
                <w:rPrChange w:id="1377" w:author="Jay" w:date="2017-10-22T20:14:00Z">
                  <w:rPr/>
                </w:rPrChange>
              </w:rPr>
            </w:pPr>
            <w:r w:rsidRPr="00644161">
              <w:rPr>
                <w:rFonts w:ascii="Calibri" w:hAnsi="Calibri"/>
                <w:sz w:val="20"/>
                <w:szCs w:val="20"/>
                <w:rPrChange w:id="1378" w:author="Jay" w:date="2017-10-22T20:14:00Z">
                  <w:rPr/>
                </w:rPrChange>
              </w:rPr>
              <w:t>n</w:t>
            </w:r>
            <w:r w:rsidR="00674955" w:rsidRPr="00644161">
              <w:rPr>
                <w:rFonts w:ascii="Calibri" w:hAnsi="Calibri"/>
                <w:sz w:val="20"/>
                <w:szCs w:val="20"/>
                <w:rPrChange w:id="1379" w:author="Jay" w:date="2017-10-22T20:14:00Z">
                  <w:rPr/>
                </w:rPrChange>
              </w:rPr>
              <w:t>one</w:t>
            </w:r>
          </w:p>
        </w:tc>
      </w:tr>
      <w:tr w:rsidR="00665E60" w:rsidRPr="00644161" w14:paraId="0BEB0B4D" w14:textId="77777777" w:rsidTr="00665E60">
        <w:tc>
          <w:tcPr>
            <w:tcW w:w="4229" w:type="dxa"/>
            <w:tcPrChange w:id="1380" w:author="Jay" w:date="2017-10-22T18:51:00Z">
              <w:tcPr>
                <w:tcW w:w="4327" w:type="dxa"/>
              </w:tcPr>
            </w:tcPrChange>
          </w:tcPr>
          <w:p w14:paraId="084F10C4" w14:textId="2285DE42" w:rsidR="00063955" w:rsidRPr="00644161" w:rsidRDefault="00EB07F3" w:rsidP="00074BE3">
            <w:pPr>
              <w:rPr>
                <w:rFonts w:ascii="Calibri" w:hAnsi="Calibri"/>
                <w:sz w:val="20"/>
                <w:szCs w:val="20"/>
                <w:rPrChange w:id="1381" w:author="Jay" w:date="2017-10-22T20:14:00Z">
                  <w:rPr/>
                </w:rPrChange>
              </w:rPr>
            </w:pPr>
            <w:r w:rsidRPr="00644161">
              <w:rPr>
                <w:rFonts w:ascii="Calibri" w:hAnsi="Calibri"/>
                <w:sz w:val="20"/>
                <w:szCs w:val="20"/>
                <w:rPrChange w:id="1382" w:author="Jay" w:date="2017-10-22T20:14:00Z">
                  <w:rPr/>
                </w:rPrChange>
              </w:rPr>
              <w:t>User name</w:t>
            </w:r>
          </w:p>
        </w:tc>
        <w:tc>
          <w:tcPr>
            <w:tcW w:w="4401" w:type="dxa"/>
            <w:tcPrChange w:id="1383" w:author="Jay" w:date="2017-10-22T18:51:00Z">
              <w:tcPr>
                <w:tcW w:w="4303" w:type="dxa"/>
              </w:tcPr>
            </w:tcPrChange>
          </w:tcPr>
          <w:p w14:paraId="5C42DB7C" w14:textId="44A533A9" w:rsidR="00063955" w:rsidRPr="00644161" w:rsidRDefault="00EB07F3" w:rsidP="00074BE3">
            <w:pPr>
              <w:rPr>
                <w:rFonts w:ascii="Calibri" w:hAnsi="Calibri"/>
                <w:sz w:val="20"/>
                <w:szCs w:val="20"/>
                <w:rPrChange w:id="1384" w:author="Jay" w:date="2017-10-22T20:14:00Z">
                  <w:rPr/>
                </w:rPrChange>
              </w:rPr>
            </w:pPr>
            <w:r w:rsidRPr="00644161">
              <w:rPr>
                <w:rFonts w:ascii="Calibri" w:hAnsi="Calibri"/>
                <w:sz w:val="20"/>
                <w:szCs w:val="20"/>
                <w:rPrChange w:id="1385" w:author="Jay" w:date="2017-10-22T20:14:00Z">
                  <w:rPr/>
                </w:rPrChange>
              </w:rPr>
              <w:t>dbmaster</w:t>
            </w:r>
          </w:p>
        </w:tc>
      </w:tr>
      <w:tr w:rsidR="00665E60" w:rsidRPr="00644161" w14:paraId="5C929D54" w14:textId="77777777" w:rsidTr="00665E60">
        <w:tc>
          <w:tcPr>
            <w:tcW w:w="4229" w:type="dxa"/>
            <w:tcPrChange w:id="1386" w:author="Jay" w:date="2017-10-22T18:51:00Z">
              <w:tcPr>
                <w:tcW w:w="4327" w:type="dxa"/>
              </w:tcPr>
            </w:tcPrChange>
          </w:tcPr>
          <w:p w14:paraId="531D47FD" w14:textId="127B3F82" w:rsidR="00063955" w:rsidRPr="00644161" w:rsidRDefault="00EB07F3" w:rsidP="00074BE3">
            <w:pPr>
              <w:rPr>
                <w:rFonts w:ascii="Calibri" w:hAnsi="Calibri"/>
                <w:sz w:val="20"/>
                <w:szCs w:val="20"/>
                <w:rPrChange w:id="1387" w:author="Jay" w:date="2017-10-22T20:14:00Z">
                  <w:rPr/>
                </w:rPrChange>
              </w:rPr>
            </w:pPr>
            <w:r w:rsidRPr="00644161">
              <w:rPr>
                <w:rFonts w:ascii="Calibri" w:hAnsi="Calibri"/>
                <w:sz w:val="20"/>
                <w:szCs w:val="20"/>
                <w:rPrChange w:id="1388" w:author="Jay" w:date="2017-10-22T20:14:00Z">
                  <w:rPr/>
                </w:rPrChange>
              </w:rPr>
              <w:t>Password</w:t>
            </w:r>
          </w:p>
        </w:tc>
        <w:tc>
          <w:tcPr>
            <w:tcW w:w="4401" w:type="dxa"/>
            <w:tcPrChange w:id="1389" w:author="Jay" w:date="2017-10-22T18:51:00Z">
              <w:tcPr>
                <w:tcW w:w="4303" w:type="dxa"/>
              </w:tcPr>
            </w:tcPrChange>
          </w:tcPr>
          <w:p w14:paraId="255F8589" w14:textId="77559D86" w:rsidR="00063955" w:rsidRPr="00644161" w:rsidRDefault="00EB07F3" w:rsidP="00074BE3">
            <w:pPr>
              <w:rPr>
                <w:rFonts w:ascii="Calibri" w:hAnsi="Calibri"/>
                <w:sz w:val="20"/>
                <w:szCs w:val="20"/>
                <w:rPrChange w:id="1390" w:author="Jay" w:date="2017-10-22T20:14:00Z">
                  <w:rPr/>
                </w:rPrChange>
              </w:rPr>
            </w:pPr>
            <w:commentRangeStart w:id="1391"/>
            <w:r w:rsidRPr="00644161">
              <w:rPr>
                <w:rFonts w:ascii="Calibri" w:hAnsi="Calibri"/>
                <w:sz w:val="20"/>
                <w:szCs w:val="20"/>
                <w:rPrChange w:id="1392" w:author="Jay" w:date="2017-10-22T20:14:00Z">
                  <w:rPr/>
                </w:rPrChange>
              </w:rPr>
              <w:t>oraadmin123</w:t>
            </w:r>
            <w:commentRangeEnd w:id="1391"/>
            <w:r w:rsidR="00665E60" w:rsidRPr="00644161">
              <w:rPr>
                <w:rStyle w:val="CommentReference"/>
                <w:rFonts w:ascii="Calibri" w:hAnsi="Calibri"/>
                <w:sz w:val="20"/>
                <w:szCs w:val="20"/>
                <w:rPrChange w:id="1393" w:author="Jay" w:date="2017-10-22T20:14:00Z">
                  <w:rPr>
                    <w:rStyle w:val="CommentReference"/>
                  </w:rPr>
                </w:rPrChange>
              </w:rPr>
              <w:commentReference w:id="1391"/>
            </w:r>
          </w:p>
        </w:tc>
      </w:tr>
      <w:tr w:rsidR="00665E60" w:rsidRPr="00644161" w14:paraId="1E7F9F23" w14:textId="77777777" w:rsidTr="00665E60">
        <w:tc>
          <w:tcPr>
            <w:tcW w:w="4229" w:type="dxa"/>
            <w:tcPrChange w:id="1394" w:author="Jay" w:date="2017-10-22T18:51:00Z">
              <w:tcPr>
                <w:tcW w:w="4327" w:type="dxa"/>
              </w:tcPr>
            </w:tcPrChange>
          </w:tcPr>
          <w:p w14:paraId="7FAA8112" w14:textId="17B10D45" w:rsidR="00063955" w:rsidRPr="00644161" w:rsidRDefault="00EB07F3" w:rsidP="00074BE3">
            <w:pPr>
              <w:rPr>
                <w:rFonts w:ascii="Calibri" w:hAnsi="Calibri"/>
                <w:sz w:val="20"/>
                <w:szCs w:val="20"/>
                <w:rPrChange w:id="1395" w:author="Jay" w:date="2017-10-22T20:14:00Z">
                  <w:rPr/>
                </w:rPrChange>
              </w:rPr>
            </w:pPr>
            <w:r w:rsidRPr="00644161">
              <w:rPr>
                <w:rFonts w:ascii="Calibri" w:hAnsi="Calibri"/>
                <w:sz w:val="20"/>
                <w:szCs w:val="20"/>
                <w:rPrChange w:id="1396" w:author="Jay" w:date="2017-10-22T20:14:00Z">
                  <w:rPr/>
                </w:rPrChange>
              </w:rPr>
              <w:t>SID</w:t>
            </w:r>
          </w:p>
        </w:tc>
        <w:tc>
          <w:tcPr>
            <w:tcW w:w="4401" w:type="dxa"/>
            <w:tcPrChange w:id="1397" w:author="Jay" w:date="2017-10-22T18:51:00Z">
              <w:tcPr>
                <w:tcW w:w="4303" w:type="dxa"/>
              </w:tcPr>
            </w:tcPrChange>
          </w:tcPr>
          <w:p w14:paraId="4B267C69" w14:textId="5E94C8C6" w:rsidR="00063955" w:rsidRPr="00644161" w:rsidRDefault="00EB07F3" w:rsidP="00074BE3">
            <w:pPr>
              <w:rPr>
                <w:rFonts w:ascii="Calibri" w:hAnsi="Calibri"/>
                <w:sz w:val="20"/>
                <w:szCs w:val="20"/>
                <w:rPrChange w:id="1398" w:author="Jay" w:date="2017-10-22T20:14:00Z">
                  <w:rPr/>
                </w:rPrChange>
              </w:rPr>
            </w:pPr>
            <w:r w:rsidRPr="00644161">
              <w:rPr>
                <w:rFonts w:ascii="Calibri" w:hAnsi="Calibri"/>
                <w:sz w:val="20"/>
                <w:szCs w:val="20"/>
                <w:rPrChange w:id="1399" w:author="Jay" w:date="2017-10-22T20:14:00Z">
                  <w:rPr/>
                </w:rPrChange>
              </w:rPr>
              <w:t>ORCL</w:t>
            </w:r>
          </w:p>
        </w:tc>
      </w:tr>
      <w:tr w:rsidR="00665E60" w:rsidRPr="00644161" w14:paraId="7A985DD0" w14:textId="77777777" w:rsidTr="00665E60">
        <w:tc>
          <w:tcPr>
            <w:tcW w:w="4229" w:type="dxa"/>
            <w:tcPrChange w:id="1400" w:author="Jay" w:date="2017-10-22T18:51:00Z">
              <w:tcPr>
                <w:tcW w:w="4327" w:type="dxa"/>
              </w:tcPr>
            </w:tcPrChange>
          </w:tcPr>
          <w:p w14:paraId="2108D723" w14:textId="70AEE788" w:rsidR="00063955" w:rsidRPr="00644161" w:rsidRDefault="00665E60" w:rsidP="00074BE3">
            <w:pPr>
              <w:rPr>
                <w:rFonts w:ascii="Calibri" w:hAnsi="Calibri"/>
                <w:sz w:val="20"/>
                <w:szCs w:val="20"/>
                <w:rPrChange w:id="1401" w:author="Jay" w:date="2017-10-22T20:14:00Z">
                  <w:rPr/>
                </w:rPrChange>
              </w:rPr>
            </w:pPr>
            <w:ins w:id="1402" w:author="Jay" w:date="2017-10-22T18:50:00Z">
              <w:r w:rsidRPr="00644161">
                <w:rPr>
                  <w:rFonts w:ascii="Calibri" w:hAnsi="Calibri"/>
                  <w:sz w:val="20"/>
                  <w:szCs w:val="20"/>
                  <w:rPrChange w:id="1403" w:author="Jay" w:date="2017-10-22T20:14:00Z">
                    <w:rPr/>
                  </w:rPrChange>
                </w:rPr>
                <w:t xml:space="preserve">Test endpoint connection: </w:t>
              </w:r>
            </w:ins>
            <w:r w:rsidR="00EB07F3" w:rsidRPr="00644161">
              <w:rPr>
                <w:rFonts w:ascii="Calibri" w:hAnsi="Calibri"/>
                <w:sz w:val="20"/>
                <w:szCs w:val="20"/>
                <w:rPrChange w:id="1404" w:author="Jay" w:date="2017-10-22T20:14:00Z">
                  <w:rPr/>
                </w:rPrChange>
              </w:rPr>
              <w:t>VPC</w:t>
            </w:r>
          </w:p>
        </w:tc>
        <w:tc>
          <w:tcPr>
            <w:tcW w:w="4401" w:type="dxa"/>
            <w:tcPrChange w:id="1405" w:author="Jay" w:date="2017-10-22T18:51:00Z">
              <w:tcPr>
                <w:tcW w:w="4303" w:type="dxa"/>
              </w:tcPr>
            </w:tcPrChange>
          </w:tcPr>
          <w:p w14:paraId="6B320FE3" w14:textId="7455B942" w:rsidR="00063955" w:rsidRPr="00644161" w:rsidRDefault="00EB07F3" w:rsidP="00074BE3">
            <w:pPr>
              <w:rPr>
                <w:rFonts w:ascii="Calibri" w:hAnsi="Calibri"/>
                <w:sz w:val="20"/>
                <w:szCs w:val="20"/>
                <w:rPrChange w:id="1406" w:author="Jay" w:date="2017-10-22T20:14:00Z">
                  <w:rPr/>
                </w:rPrChange>
              </w:rPr>
            </w:pPr>
            <w:commentRangeStart w:id="1407"/>
            <w:r w:rsidRPr="00644161">
              <w:rPr>
                <w:rFonts w:ascii="Calibri" w:hAnsi="Calibri"/>
                <w:sz w:val="20"/>
                <w:szCs w:val="20"/>
                <w:rPrChange w:id="1408" w:author="Jay" w:date="2017-10-22T20:14:00Z">
                  <w:rPr/>
                </w:rPrChange>
              </w:rPr>
              <w:t>apac-techsummit-dms-lab</w:t>
            </w:r>
            <w:commentRangeEnd w:id="1407"/>
            <w:r w:rsidR="00665E60" w:rsidRPr="00644161">
              <w:rPr>
                <w:rStyle w:val="CommentReference"/>
                <w:rFonts w:ascii="Calibri" w:hAnsi="Calibri"/>
                <w:sz w:val="20"/>
                <w:szCs w:val="20"/>
                <w:rPrChange w:id="1409" w:author="Jay" w:date="2017-10-22T20:14:00Z">
                  <w:rPr>
                    <w:rStyle w:val="CommentReference"/>
                  </w:rPr>
                </w:rPrChange>
              </w:rPr>
              <w:commentReference w:id="1407"/>
            </w:r>
          </w:p>
        </w:tc>
      </w:tr>
      <w:tr w:rsidR="00665E60" w:rsidRPr="00644161" w14:paraId="694DC7A3" w14:textId="77777777" w:rsidTr="00665E60">
        <w:tc>
          <w:tcPr>
            <w:tcW w:w="4229" w:type="dxa"/>
            <w:tcPrChange w:id="1410" w:author="Jay" w:date="2017-10-22T18:51:00Z">
              <w:tcPr>
                <w:tcW w:w="4327" w:type="dxa"/>
              </w:tcPr>
            </w:tcPrChange>
          </w:tcPr>
          <w:p w14:paraId="4253F98F" w14:textId="366E95CA" w:rsidR="00063955" w:rsidRPr="00644161" w:rsidRDefault="00063955" w:rsidP="00EB07F3">
            <w:pPr>
              <w:rPr>
                <w:rFonts w:ascii="Calibri" w:hAnsi="Calibri"/>
                <w:sz w:val="20"/>
                <w:szCs w:val="20"/>
                <w:rPrChange w:id="1411" w:author="Jay" w:date="2017-10-22T20:14:00Z">
                  <w:rPr/>
                </w:rPrChange>
              </w:rPr>
            </w:pPr>
            <w:r w:rsidRPr="00644161">
              <w:rPr>
                <w:rFonts w:ascii="Calibri" w:hAnsi="Calibri"/>
                <w:sz w:val="20"/>
                <w:szCs w:val="20"/>
                <w:rPrChange w:id="1412" w:author="Jay" w:date="2017-10-22T20:14:00Z">
                  <w:rPr/>
                </w:rPrChange>
              </w:rPr>
              <w:t>Replication instance</w:t>
            </w:r>
          </w:p>
        </w:tc>
        <w:tc>
          <w:tcPr>
            <w:tcW w:w="4401" w:type="dxa"/>
            <w:tcPrChange w:id="1413" w:author="Jay" w:date="2017-10-22T18:51:00Z">
              <w:tcPr>
                <w:tcW w:w="4303" w:type="dxa"/>
              </w:tcPr>
            </w:tcPrChange>
          </w:tcPr>
          <w:p w14:paraId="2A99CCAD" w14:textId="0B1B5240" w:rsidR="00063955" w:rsidRPr="00644161" w:rsidRDefault="00EB07F3" w:rsidP="00074BE3">
            <w:pPr>
              <w:rPr>
                <w:rFonts w:ascii="Calibri" w:hAnsi="Calibri"/>
                <w:sz w:val="20"/>
                <w:szCs w:val="20"/>
                <w:rPrChange w:id="1414" w:author="Jay" w:date="2017-10-22T20:14:00Z">
                  <w:rPr/>
                </w:rPrChange>
              </w:rPr>
            </w:pPr>
            <w:r w:rsidRPr="00644161">
              <w:rPr>
                <w:rFonts w:ascii="Calibri" w:hAnsi="Calibri"/>
                <w:sz w:val="20"/>
                <w:szCs w:val="20"/>
                <w:rPrChange w:id="1415" w:author="Jay" w:date="2017-10-22T20:14:00Z">
                  <w:rPr/>
                </w:rPrChange>
              </w:rPr>
              <w:t>dms-workshop-instance</w:t>
            </w:r>
          </w:p>
        </w:tc>
      </w:tr>
      <w:tr w:rsidR="00665E60" w:rsidRPr="00644161" w14:paraId="2E3F0FD7" w14:textId="77777777" w:rsidTr="00644161">
        <w:trPr>
          <w:trHeight w:val="314"/>
          <w:trPrChange w:id="1416" w:author="Jay" w:date="2017-10-22T20:14:00Z">
            <w:trPr>
              <w:trHeight w:val="485"/>
            </w:trPr>
          </w:trPrChange>
        </w:trPr>
        <w:tc>
          <w:tcPr>
            <w:tcW w:w="4229" w:type="dxa"/>
            <w:tcPrChange w:id="1417" w:author="Jay" w:date="2017-10-22T20:14:00Z">
              <w:tcPr>
                <w:tcW w:w="4327" w:type="dxa"/>
              </w:tcPr>
            </w:tcPrChange>
          </w:tcPr>
          <w:p w14:paraId="67F09A4B" w14:textId="72D65EF5" w:rsidR="00063955" w:rsidRPr="00644161" w:rsidRDefault="00665E60" w:rsidP="00074BE3">
            <w:pPr>
              <w:rPr>
                <w:rFonts w:ascii="Calibri" w:hAnsi="Calibri"/>
                <w:sz w:val="20"/>
                <w:szCs w:val="20"/>
                <w:rPrChange w:id="1418" w:author="Jay" w:date="2017-10-22T20:14:00Z">
                  <w:rPr/>
                </w:rPrChange>
              </w:rPr>
            </w:pPr>
            <w:ins w:id="1419" w:author="Jay" w:date="2017-10-22T18:51:00Z">
              <w:r w:rsidRPr="00644161">
                <w:rPr>
                  <w:rFonts w:ascii="Calibri" w:hAnsi="Calibri"/>
                  <w:sz w:val="20"/>
                  <w:szCs w:val="20"/>
                  <w:rPrChange w:id="1420" w:author="Jay" w:date="2017-10-22T20:14:00Z">
                    <w:rPr/>
                  </w:rPrChange>
                </w:rPr>
                <w:t>Refresh schemas after successful connection test</w:t>
              </w:r>
              <w:r w:rsidRPr="00644161" w:rsidDel="00665E60">
                <w:rPr>
                  <w:rFonts w:ascii="Calibri" w:hAnsi="Calibri"/>
                  <w:sz w:val="20"/>
                  <w:szCs w:val="20"/>
                  <w:rPrChange w:id="1421" w:author="Jay" w:date="2017-10-22T20:14:00Z">
                    <w:rPr/>
                  </w:rPrChange>
                </w:rPr>
                <w:t xml:space="preserve"> </w:t>
              </w:r>
            </w:ins>
            <w:del w:id="1422" w:author="Jay" w:date="2017-10-22T18:50:00Z">
              <w:r w:rsidR="00EB07F3" w:rsidRPr="00644161" w:rsidDel="00665E60">
                <w:rPr>
                  <w:rFonts w:ascii="Calibri" w:hAnsi="Calibri"/>
                  <w:sz w:val="20"/>
                  <w:szCs w:val="20"/>
                  <w:rPrChange w:id="1423" w:author="Jay" w:date="2017-10-22T20:14:00Z">
                    <w:rPr/>
                  </w:rPrChange>
                </w:rPr>
                <w:delText>Refresh schemas after successful connection</w:delText>
              </w:r>
              <w:r w:rsidR="00BF4E99" w:rsidRPr="00644161" w:rsidDel="00665E60">
                <w:rPr>
                  <w:rFonts w:ascii="Calibri" w:hAnsi="Calibri"/>
                  <w:sz w:val="20"/>
                  <w:szCs w:val="20"/>
                  <w:rPrChange w:id="1424" w:author="Jay" w:date="2017-10-22T20:14:00Z">
                    <w:rPr/>
                  </w:rPrChange>
                </w:rPr>
                <w:delText xml:space="preserve"> test</w:delText>
              </w:r>
            </w:del>
          </w:p>
        </w:tc>
        <w:tc>
          <w:tcPr>
            <w:tcW w:w="4401" w:type="dxa"/>
            <w:tcPrChange w:id="1425" w:author="Jay" w:date="2017-10-22T20:14:00Z">
              <w:tcPr>
                <w:tcW w:w="4303" w:type="dxa"/>
              </w:tcPr>
            </w:tcPrChange>
          </w:tcPr>
          <w:p w14:paraId="145C2689" w14:textId="5A28067C" w:rsidR="00063955" w:rsidRPr="00644161" w:rsidRDefault="00EB07F3">
            <w:pPr>
              <w:rPr>
                <w:rFonts w:ascii="Calibri" w:hAnsi="Calibri"/>
                <w:sz w:val="20"/>
                <w:szCs w:val="20"/>
                <w:rPrChange w:id="1426" w:author="Jay" w:date="2017-10-22T20:14:00Z">
                  <w:rPr/>
                </w:rPrChange>
              </w:rPr>
            </w:pPr>
            <w:r w:rsidRPr="00644161">
              <w:rPr>
                <w:rFonts w:ascii="Calibri" w:hAnsi="Calibri"/>
                <w:sz w:val="20"/>
                <w:szCs w:val="20"/>
                <w:rPrChange w:id="1427" w:author="Jay" w:date="2017-10-22T20:14:00Z">
                  <w:rPr/>
                </w:rPrChange>
              </w:rPr>
              <w:t>Checked</w:t>
            </w:r>
            <w:ins w:id="1428" w:author="Jay" w:date="2017-10-22T18:50:00Z">
              <w:r w:rsidR="00665E60" w:rsidRPr="00644161">
                <w:rPr>
                  <w:rFonts w:ascii="Calibri" w:hAnsi="Calibri"/>
                  <w:sz w:val="20"/>
                  <w:szCs w:val="20"/>
                  <w:rPrChange w:id="1429" w:author="Jay" w:date="2017-10-22T20:14:00Z">
                    <w:rPr/>
                  </w:rPrChange>
                </w:rPr>
                <w:t xml:space="preserve"> </w:t>
              </w:r>
            </w:ins>
          </w:p>
        </w:tc>
      </w:tr>
    </w:tbl>
    <w:p w14:paraId="13F68A9A" w14:textId="77777777" w:rsidR="00074BE3" w:rsidRPr="00644161" w:rsidDel="00665E60" w:rsidRDefault="00074BE3" w:rsidP="00074BE3">
      <w:pPr>
        <w:rPr>
          <w:del w:id="1430" w:author="Jay" w:date="2017-10-22T18:50:00Z"/>
          <w:rFonts w:ascii="Calibri" w:hAnsi="Calibri"/>
          <w:sz w:val="20"/>
          <w:szCs w:val="20"/>
          <w:rPrChange w:id="1431" w:author="Jay" w:date="2017-10-22T20:14:00Z">
            <w:rPr>
              <w:del w:id="1432" w:author="Jay" w:date="2017-10-22T18:50:00Z"/>
            </w:rPr>
          </w:rPrChange>
        </w:rPr>
      </w:pPr>
    </w:p>
    <w:p w14:paraId="2E31B07C" w14:textId="52CF328C" w:rsidR="007D16D4" w:rsidRPr="00CA52EF" w:rsidRDefault="007D16D4" w:rsidP="007D16D4">
      <w:pPr>
        <w:rPr>
          <w:rFonts w:ascii="Calibri" w:hAnsi="Calibri"/>
          <w:rPrChange w:id="1433" w:author="Jay" w:date="2017-10-22T19:45:00Z">
            <w:rPr/>
          </w:rPrChange>
        </w:rPr>
      </w:pPr>
      <w:del w:id="1434" w:author="Jay" w:date="2017-10-22T18:50:00Z">
        <w:r w:rsidRPr="00644161" w:rsidDel="00665E60">
          <w:rPr>
            <w:rFonts w:ascii="Calibri" w:hAnsi="Calibri"/>
            <w:noProof/>
            <w:sz w:val="20"/>
            <w:szCs w:val="20"/>
            <w:rPrChange w:id="1435" w:author="Jay" w:date="2017-10-22T20:14:00Z">
              <w:rPr>
                <w:noProof/>
              </w:rPr>
            </w:rPrChange>
          </w:rPr>
          <w:drawing>
            <wp:inline distT="0" distB="0" distL="0" distR="0" wp14:anchorId="5748B2F3" wp14:editId="6D046A3F">
              <wp:extent cx="2216050" cy="3200400"/>
              <wp:effectExtent l="25400" t="25400" r="1968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2216050" cy="3200400"/>
                      </a:xfrm>
                      <a:prstGeom prst="rect">
                        <a:avLst/>
                      </a:prstGeom>
                      <a:ln>
                        <a:solidFill>
                          <a:schemeClr val="accent2"/>
                        </a:solidFill>
                      </a:ln>
                    </pic:spPr>
                  </pic:pic>
                </a:graphicData>
              </a:graphic>
            </wp:inline>
          </w:drawing>
        </w:r>
      </w:del>
      <w:ins w:id="1436" w:author="Jay" w:date="2017-10-22T18:50:00Z">
        <w:r w:rsidR="00665E60" w:rsidRPr="00CA52EF">
          <w:rPr>
            <w:rFonts w:ascii="Calibri" w:hAnsi="Calibri"/>
            <w:noProof/>
            <w:rPrChange w:id="1437" w:author="Jay" w:date="2017-10-22T19:45:00Z">
              <w:rPr>
                <w:noProof/>
              </w:rPr>
            </w:rPrChange>
          </w:rPr>
          <w:t xml:space="preserve"> </w:t>
        </w:r>
        <w:r w:rsidR="00665E60" w:rsidRPr="00CA52EF">
          <w:rPr>
            <w:rFonts w:ascii="Calibri" w:hAnsi="Calibri"/>
            <w:noProof/>
            <w:rPrChange w:id="1438" w:author="Jay" w:date="2017-10-22T19:45:00Z">
              <w:rPr>
                <w:noProof/>
              </w:rPr>
            </w:rPrChange>
          </w:rPr>
          <w:drawing>
            <wp:inline distT="0" distB="0" distL="0" distR="0" wp14:anchorId="5C71996A" wp14:editId="40819032">
              <wp:extent cx="3665594" cy="3936271"/>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3667748" cy="3938584"/>
                      </a:xfrm>
                      <a:prstGeom prst="rect">
                        <a:avLst/>
                      </a:prstGeom>
                    </pic:spPr>
                  </pic:pic>
                </a:graphicData>
              </a:graphic>
            </wp:inline>
          </w:drawing>
        </w:r>
      </w:ins>
    </w:p>
    <w:p w14:paraId="264C1501" w14:textId="254BD21C" w:rsidR="007D16D4" w:rsidRPr="00CA52EF" w:rsidRDefault="007D16D4">
      <w:pPr>
        <w:pStyle w:val="ListParagraph"/>
        <w:numPr>
          <w:ilvl w:val="0"/>
          <w:numId w:val="34"/>
        </w:numPr>
        <w:rPr>
          <w:rFonts w:ascii="Calibri" w:hAnsi="Calibri"/>
          <w:rPrChange w:id="1439" w:author="Jay" w:date="2017-10-22T19:45:00Z">
            <w:rPr/>
          </w:rPrChange>
        </w:rPr>
        <w:pPrChange w:id="1440" w:author="Jay" w:date="2017-10-22T18:54:00Z">
          <w:pPr>
            <w:pStyle w:val="ListParagraph"/>
            <w:numPr>
              <w:ilvl w:val="1"/>
              <w:numId w:val="34"/>
            </w:numPr>
            <w:ind w:left="1440" w:hanging="360"/>
          </w:pPr>
        </w:pPrChange>
      </w:pPr>
      <w:r w:rsidRPr="00CA52EF">
        <w:rPr>
          <w:rFonts w:ascii="Calibri" w:hAnsi="Calibri"/>
          <w:rPrChange w:id="1441" w:author="Jay" w:date="2017-10-22T19:45:00Z">
            <w:rPr/>
          </w:rPrChange>
        </w:rPr>
        <w:t xml:space="preserve">Click 'Run Test' -&gt; ensure you get the </w:t>
      </w:r>
      <w:r w:rsidR="007762C4" w:rsidRPr="00CA52EF">
        <w:rPr>
          <w:rFonts w:ascii="Calibri" w:hAnsi="Calibri"/>
          <w:rPrChange w:id="1442" w:author="Jay" w:date="2017-10-22T19:45:00Z">
            <w:rPr/>
          </w:rPrChange>
        </w:rPr>
        <w:t>‘Connection tested successfully’ message</w:t>
      </w:r>
    </w:p>
    <w:p w14:paraId="406A52F6" w14:textId="22AB326A" w:rsidR="00712E59" w:rsidRPr="00CA52EF" w:rsidRDefault="004E3682">
      <w:pPr>
        <w:pStyle w:val="ListParagraph"/>
        <w:numPr>
          <w:ilvl w:val="0"/>
          <w:numId w:val="34"/>
        </w:numPr>
        <w:rPr>
          <w:rFonts w:ascii="Calibri" w:hAnsi="Calibri"/>
          <w:rPrChange w:id="1443" w:author="Jay" w:date="2017-10-22T19:45:00Z">
            <w:rPr/>
          </w:rPrChange>
        </w:rPr>
        <w:pPrChange w:id="1444" w:author="Jay" w:date="2017-10-22T18:54:00Z">
          <w:pPr>
            <w:pStyle w:val="ListParagraph"/>
            <w:numPr>
              <w:ilvl w:val="1"/>
              <w:numId w:val="34"/>
            </w:numPr>
            <w:ind w:left="1440" w:hanging="360"/>
          </w:pPr>
        </w:pPrChange>
      </w:pPr>
      <w:r w:rsidRPr="00CA52EF">
        <w:rPr>
          <w:rFonts w:ascii="Calibri" w:hAnsi="Calibri"/>
          <w:rPrChange w:id="1445" w:author="Jay" w:date="2017-10-22T19:45:00Z">
            <w:rPr/>
          </w:rPrChange>
        </w:rPr>
        <w:t>Click on ‘Save’ to proceed</w:t>
      </w:r>
    </w:p>
    <w:p w14:paraId="69879A3C" w14:textId="2505D45E" w:rsidR="007762C4" w:rsidRPr="00CA52EF" w:rsidRDefault="004E3682" w:rsidP="00714145">
      <w:pPr>
        <w:rPr>
          <w:rFonts w:ascii="Calibri" w:hAnsi="Calibri"/>
          <w:rPrChange w:id="1446" w:author="Jay" w:date="2017-10-22T19:45:00Z">
            <w:rPr/>
          </w:rPrChange>
        </w:rPr>
      </w:pPr>
      <w:del w:id="1447" w:author="Jay" w:date="2017-10-22T18:52:00Z">
        <w:r w:rsidRPr="00CA52EF" w:rsidDel="00665E60">
          <w:rPr>
            <w:rFonts w:ascii="Calibri" w:hAnsi="Calibri"/>
            <w:noProof/>
            <w:rPrChange w:id="1448" w:author="Jay" w:date="2017-10-22T19:45:00Z">
              <w:rPr>
                <w:noProof/>
              </w:rPr>
            </w:rPrChange>
          </w:rPr>
          <w:drawing>
            <wp:inline distT="0" distB="0" distL="0" distR="0" wp14:anchorId="4878FD90" wp14:editId="6BB0DB42">
              <wp:extent cx="6070600" cy="2472690"/>
              <wp:effectExtent l="25400" t="25400" r="2540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6070600" cy="2472690"/>
                      </a:xfrm>
                      <a:prstGeom prst="rect">
                        <a:avLst/>
                      </a:prstGeom>
                      <a:ln>
                        <a:solidFill>
                          <a:schemeClr val="accent2"/>
                        </a:solidFill>
                      </a:ln>
                    </pic:spPr>
                  </pic:pic>
                </a:graphicData>
              </a:graphic>
            </wp:inline>
          </w:drawing>
        </w:r>
      </w:del>
    </w:p>
    <w:p w14:paraId="5259D614" w14:textId="64C1DA7A" w:rsidR="00B05406" w:rsidRPr="00CA52EF" w:rsidRDefault="00B05406" w:rsidP="00191496">
      <w:pPr>
        <w:pStyle w:val="Heading2"/>
        <w:rPr>
          <w:rFonts w:ascii="Calibri" w:hAnsi="Calibri"/>
          <w:rPrChange w:id="1449" w:author="Jay" w:date="2017-10-22T19:45:00Z">
            <w:rPr/>
          </w:rPrChange>
        </w:rPr>
      </w:pPr>
      <w:r w:rsidRPr="00CA52EF">
        <w:rPr>
          <w:rFonts w:ascii="Calibri" w:hAnsi="Calibri"/>
          <w:rPrChange w:id="1450" w:author="Jay" w:date="2017-10-22T19:45:00Z">
            <w:rPr/>
          </w:rPrChange>
        </w:rPr>
        <w:t xml:space="preserve">Create </w:t>
      </w:r>
      <w:r w:rsidR="00487415" w:rsidRPr="00CA52EF">
        <w:rPr>
          <w:rFonts w:ascii="Calibri" w:hAnsi="Calibri"/>
          <w:rPrChange w:id="1451" w:author="Jay" w:date="2017-10-22T19:45:00Z">
            <w:rPr/>
          </w:rPrChange>
        </w:rPr>
        <w:t>Target</w:t>
      </w:r>
      <w:r w:rsidRPr="00CA52EF">
        <w:rPr>
          <w:rFonts w:ascii="Calibri" w:hAnsi="Calibri"/>
          <w:rPrChange w:id="1452" w:author="Jay" w:date="2017-10-22T19:45:00Z">
            <w:rPr/>
          </w:rPrChange>
        </w:rPr>
        <w:t xml:space="preserve"> Endpoint</w:t>
      </w:r>
      <w:ins w:id="1453" w:author="Jay" w:date="2017-10-22T18:52:00Z">
        <w:r w:rsidR="00665E60" w:rsidRPr="00CA52EF">
          <w:rPr>
            <w:rFonts w:ascii="Calibri" w:hAnsi="Calibri"/>
            <w:rPrChange w:id="1454" w:author="Jay" w:date="2017-10-22T19:45:00Z">
              <w:rPr/>
            </w:rPrChange>
          </w:rPr>
          <w:t xml:space="preserve"> (for PostgreSQL)</w:t>
        </w:r>
      </w:ins>
    </w:p>
    <w:p w14:paraId="39C92AA2" w14:textId="504FB31E" w:rsidR="00BF501B" w:rsidRPr="00CA52EF" w:rsidDel="006E31EA" w:rsidRDefault="00BF501B" w:rsidP="00BF501B">
      <w:pPr>
        <w:pStyle w:val="ListParagraph"/>
        <w:numPr>
          <w:ilvl w:val="0"/>
          <w:numId w:val="36"/>
        </w:numPr>
        <w:rPr>
          <w:del w:id="1455" w:author="Jay" w:date="2017-10-22T18:53:00Z"/>
          <w:rFonts w:ascii="Calibri" w:hAnsi="Calibri"/>
          <w:rPrChange w:id="1456" w:author="Jay" w:date="2017-10-22T19:45:00Z">
            <w:rPr>
              <w:del w:id="1457" w:author="Jay" w:date="2017-10-22T18:53:00Z"/>
            </w:rPr>
          </w:rPrChange>
        </w:rPr>
      </w:pPr>
      <w:del w:id="1458" w:author="Jay" w:date="2017-10-22T18:53:00Z">
        <w:r w:rsidRPr="00CA52EF" w:rsidDel="006E31EA">
          <w:rPr>
            <w:rFonts w:ascii="Calibri" w:hAnsi="Calibri"/>
            <w:rPrChange w:id="1459" w:author="Jay" w:date="2017-10-22T19:45:00Z">
              <w:rPr/>
            </w:rPrChange>
          </w:rPr>
          <w:delText xml:space="preserve">Navigate </w:delText>
        </w:r>
        <w:r w:rsidR="00BF4E99" w:rsidRPr="00CA52EF" w:rsidDel="006E31EA">
          <w:rPr>
            <w:rFonts w:ascii="Calibri" w:hAnsi="Calibri"/>
            <w:rPrChange w:id="1460" w:author="Jay" w:date="2017-10-22T19:45:00Z">
              <w:rPr/>
            </w:rPrChange>
          </w:rPr>
          <w:delText>to:</w:delText>
        </w:r>
        <w:r w:rsidRPr="00CA52EF" w:rsidDel="006E31EA">
          <w:rPr>
            <w:rFonts w:ascii="Calibri" w:hAnsi="Calibri"/>
            <w:rPrChange w:id="1461" w:author="Jay" w:date="2017-10-22T19:45:00Z">
              <w:rPr/>
            </w:rPrChange>
          </w:rPr>
          <w:delText xml:space="preserve"> </w:delText>
        </w:r>
        <w:r w:rsidR="006921F3" w:rsidRPr="00CA52EF" w:rsidDel="006E31EA">
          <w:rPr>
            <w:rFonts w:ascii="Calibri" w:hAnsi="Calibri"/>
            <w:rPrChange w:id="1462" w:author="Jay" w:date="2017-10-22T19:45:00Z">
              <w:rPr/>
            </w:rPrChange>
          </w:rPr>
          <w:delText xml:space="preserve">https://ap-northeast-1.console.aws.amazon.com/dms/home?region=ap-northeast-1#endpoints </w:delText>
        </w:r>
      </w:del>
    </w:p>
    <w:p w14:paraId="75755E44" w14:textId="77777777" w:rsidR="00BF501B" w:rsidRPr="00CA52EF" w:rsidDel="006E31EA" w:rsidRDefault="00BF501B" w:rsidP="00BF501B">
      <w:pPr>
        <w:pStyle w:val="ListParagraph"/>
        <w:numPr>
          <w:ilvl w:val="0"/>
          <w:numId w:val="36"/>
        </w:numPr>
        <w:rPr>
          <w:del w:id="1463" w:author="Jay" w:date="2017-10-22T18:53:00Z"/>
          <w:rFonts w:ascii="Calibri" w:hAnsi="Calibri"/>
          <w:rPrChange w:id="1464" w:author="Jay" w:date="2017-10-22T19:45:00Z">
            <w:rPr>
              <w:del w:id="1465" w:author="Jay" w:date="2017-10-22T18:53:00Z"/>
            </w:rPr>
          </w:rPrChange>
        </w:rPr>
      </w:pPr>
      <w:r w:rsidRPr="00CA52EF">
        <w:rPr>
          <w:rFonts w:ascii="Calibri" w:hAnsi="Calibri"/>
          <w:rPrChange w:id="1466" w:author="Jay" w:date="2017-10-22T19:45:00Z">
            <w:rPr/>
          </w:rPrChange>
        </w:rPr>
        <w:t>Click on ‘</w:t>
      </w:r>
      <w:r w:rsidRPr="00CA52EF">
        <w:rPr>
          <w:rFonts w:ascii="Calibri" w:hAnsi="Calibri"/>
          <w:b/>
          <w:rPrChange w:id="1467" w:author="Jay" w:date="2017-10-22T19:45:00Z">
            <w:rPr>
              <w:b/>
            </w:rPr>
          </w:rPrChange>
        </w:rPr>
        <w:t>Create Endpoint</w:t>
      </w:r>
      <w:r w:rsidRPr="00CA52EF">
        <w:rPr>
          <w:rFonts w:ascii="Calibri" w:hAnsi="Calibri"/>
          <w:rPrChange w:id="1468" w:author="Jay" w:date="2017-10-22T19:45:00Z">
            <w:rPr/>
          </w:rPrChange>
        </w:rPr>
        <w:t>’</w:t>
      </w:r>
    </w:p>
    <w:p w14:paraId="32AE599B" w14:textId="1C9770F9" w:rsidR="00BF501B" w:rsidRPr="00CA52EF" w:rsidRDefault="00BF501B">
      <w:pPr>
        <w:pStyle w:val="ListParagraph"/>
        <w:numPr>
          <w:ilvl w:val="0"/>
          <w:numId w:val="36"/>
        </w:numPr>
        <w:rPr>
          <w:rFonts w:ascii="Calibri" w:hAnsi="Calibri"/>
          <w:rPrChange w:id="1469" w:author="Jay" w:date="2017-10-22T19:45:00Z">
            <w:rPr/>
          </w:rPrChange>
        </w:rPr>
      </w:pPr>
      <w:del w:id="1470" w:author="Jay" w:date="2017-10-22T18:53:00Z">
        <w:r w:rsidRPr="00CA52EF" w:rsidDel="006E31EA">
          <w:rPr>
            <w:rFonts w:ascii="Calibri" w:hAnsi="Calibri"/>
            <w:rPrChange w:id="1471" w:author="Jay" w:date="2017-10-22T19:45:00Z">
              <w:rPr/>
            </w:rPrChange>
          </w:rPr>
          <w:delText>Enter these Details</w:delText>
        </w:r>
      </w:del>
    </w:p>
    <w:tbl>
      <w:tblPr>
        <w:tblStyle w:val="TableGrid"/>
        <w:tblW w:w="8816" w:type="dxa"/>
        <w:tblLook w:val="04A0" w:firstRow="1" w:lastRow="0" w:firstColumn="1" w:lastColumn="0" w:noHBand="0" w:noVBand="1"/>
        <w:tblPrChange w:id="1472" w:author="Jay" w:date="2017-10-22T18:54:00Z">
          <w:tblPr>
            <w:tblStyle w:val="TableGrid"/>
            <w:tblW w:w="9176" w:type="dxa"/>
            <w:tblLook w:val="04A0" w:firstRow="1" w:lastRow="0" w:firstColumn="1" w:lastColumn="0" w:noHBand="0" w:noVBand="1"/>
          </w:tblPr>
        </w:tblPrChange>
      </w:tblPr>
      <w:tblGrid>
        <w:gridCol w:w="4319"/>
        <w:gridCol w:w="4497"/>
        <w:tblGridChange w:id="1473">
          <w:tblGrid>
            <w:gridCol w:w="4319"/>
            <w:gridCol w:w="4857"/>
          </w:tblGrid>
        </w:tblGridChange>
      </w:tblGrid>
      <w:tr w:rsidR="006E31EA" w:rsidRPr="00CA52EF" w14:paraId="33FBDE18" w14:textId="77777777" w:rsidTr="006E31EA">
        <w:tc>
          <w:tcPr>
            <w:tcW w:w="4319" w:type="dxa"/>
            <w:tcPrChange w:id="1474" w:author="Jay" w:date="2017-10-22T18:54:00Z">
              <w:tcPr>
                <w:tcW w:w="4319" w:type="dxa"/>
              </w:tcPr>
            </w:tcPrChange>
          </w:tcPr>
          <w:p w14:paraId="504FABDA" w14:textId="77777777" w:rsidR="00DD72F7" w:rsidRPr="00644161" w:rsidRDefault="00DD72F7" w:rsidP="00964F7B">
            <w:pPr>
              <w:rPr>
                <w:rFonts w:ascii="Calibri" w:hAnsi="Calibri"/>
                <w:sz w:val="20"/>
                <w:szCs w:val="20"/>
                <w:rPrChange w:id="1475" w:author="Jay" w:date="2017-10-22T20:14:00Z">
                  <w:rPr/>
                </w:rPrChange>
              </w:rPr>
            </w:pPr>
            <w:r w:rsidRPr="00644161">
              <w:rPr>
                <w:rFonts w:ascii="Calibri" w:hAnsi="Calibri"/>
                <w:sz w:val="20"/>
                <w:szCs w:val="20"/>
                <w:rPrChange w:id="1476" w:author="Jay" w:date="2017-10-22T20:14:00Z">
                  <w:rPr/>
                </w:rPrChange>
              </w:rPr>
              <w:t>Endpoint Type</w:t>
            </w:r>
          </w:p>
        </w:tc>
        <w:tc>
          <w:tcPr>
            <w:tcW w:w="4497" w:type="dxa"/>
            <w:tcPrChange w:id="1477" w:author="Jay" w:date="2017-10-22T18:54:00Z">
              <w:tcPr>
                <w:tcW w:w="4857" w:type="dxa"/>
              </w:tcPr>
            </w:tcPrChange>
          </w:tcPr>
          <w:p w14:paraId="1B80B712" w14:textId="18E8F716" w:rsidR="00DD72F7" w:rsidRPr="00644161" w:rsidRDefault="00585428" w:rsidP="00964F7B">
            <w:pPr>
              <w:rPr>
                <w:rFonts w:ascii="Calibri" w:hAnsi="Calibri"/>
                <w:sz w:val="20"/>
                <w:szCs w:val="20"/>
                <w:rPrChange w:id="1478" w:author="Jay" w:date="2017-10-22T20:14:00Z">
                  <w:rPr/>
                </w:rPrChange>
              </w:rPr>
            </w:pPr>
            <w:r w:rsidRPr="00644161">
              <w:rPr>
                <w:rFonts w:ascii="Calibri" w:hAnsi="Calibri"/>
                <w:sz w:val="20"/>
                <w:szCs w:val="20"/>
                <w:rPrChange w:id="1479" w:author="Jay" w:date="2017-10-22T20:14:00Z">
                  <w:rPr/>
                </w:rPrChange>
              </w:rPr>
              <w:t>Target</w:t>
            </w:r>
          </w:p>
        </w:tc>
      </w:tr>
      <w:tr w:rsidR="006E31EA" w:rsidRPr="00CA52EF" w14:paraId="478F88C5" w14:textId="77777777" w:rsidTr="006E31EA">
        <w:tc>
          <w:tcPr>
            <w:tcW w:w="4319" w:type="dxa"/>
            <w:tcPrChange w:id="1480" w:author="Jay" w:date="2017-10-22T18:54:00Z">
              <w:tcPr>
                <w:tcW w:w="4319" w:type="dxa"/>
              </w:tcPr>
            </w:tcPrChange>
          </w:tcPr>
          <w:p w14:paraId="60840D2B" w14:textId="77777777" w:rsidR="00DD72F7" w:rsidRPr="00644161" w:rsidRDefault="00DD72F7" w:rsidP="00964F7B">
            <w:pPr>
              <w:rPr>
                <w:rFonts w:ascii="Calibri" w:hAnsi="Calibri"/>
                <w:sz w:val="20"/>
                <w:szCs w:val="20"/>
                <w:rPrChange w:id="1481" w:author="Jay" w:date="2017-10-22T20:14:00Z">
                  <w:rPr/>
                </w:rPrChange>
              </w:rPr>
            </w:pPr>
            <w:r w:rsidRPr="00644161">
              <w:rPr>
                <w:rFonts w:ascii="Calibri" w:hAnsi="Calibri"/>
                <w:sz w:val="20"/>
                <w:szCs w:val="20"/>
                <w:rPrChange w:id="1482" w:author="Jay" w:date="2017-10-22T20:14:00Z">
                  <w:rPr/>
                </w:rPrChange>
              </w:rPr>
              <w:t>Endpoint identifier</w:t>
            </w:r>
          </w:p>
        </w:tc>
        <w:tc>
          <w:tcPr>
            <w:tcW w:w="4497" w:type="dxa"/>
            <w:tcPrChange w:id="1483" w:author="Jay" w:date="2017-10-22T18:54:00Z">
              <w:tcPr>
                <w:tcW w:w="4857" w:type="dxa"/>
              </w:tcPr>
            </w:tcPrChange>
          </w:tcPr>
          <w:p w14:paraId="44FA0B47" w14:textId="37DF6335" w:rsidR="00DD72F7" w:rsidRPr="00644161" w:rsidRDefault="00DD72F7" w:rsidP="00964F7B">
            <w:pPr>
              <w:rPr>
                <w:rFonts w:ascii="Calibri" w:hAnsi="Calibri"/>
                <w:sz w:val="20"/>
                <w:szCs w:val="20"/>
                <w:rPrChange w:id="1484" w:author="Jay" w:date="2017-10-22T20:14:00Z">
                  <w:rPr/>
                </w:rPrChange>
              </w:rPr>
            </w:pPr>
            <w:r w:rsidRPr="00644161">
              <w:rPr>
                <w:rFonts w:ascii="Calibri" w:hAnsi="Calibri"/>
                <w:sz w:val="20"/>
                <w:szCs w:val="20"/>
                <w:rPrChange w:id="1485" w:author="Jay" w:date="2017-10-22T20:14:00Z">
                  <w:rPr/>
                </w:rPrChange>
              </w:rPr>
              <w:t>dms-workshop-</w:t>
            </w:r>
            <w:r w:rsidR="00585428" w:rsidRPr="00644161">
              <w:rPr>
                <w:rFonts w:ascii="Calibri" w:hAnsi="Calibri"/>
                <w:sz w:val="20"/>
                <w:szCs w:val="20"/>
                <w:rPrChange w:id="1486" w:author="Jay" w:date="2017-10-22T20:14:00Z">
                  <w:rPr/>
                </w:rPrChange>
              </w:rPr>
              <w:t xml:space="preserve"> postgres</w:t>
            </w:r>
          </w:p>
        </w:tc>
      </w:tr>
      <w:tr w:rsidR="006E31EA" w:rsidRPr="00CA52EF" w14:paraId="0EA686BC" w14:textId="77777777" w:rsidTr="006E31EA">
        <w:tc>
          <w:tcPr>
            <w:tcW w:w="4319" w:type="dxa"/>
            <w:tcPrChange w:id="1487" w:author="Jay" w:date="2017-10-22T18:54:00Z">
              <w:tcPr>
                <w:tcW w:w="4319" w:type="dxa"/>
              </w:tcPr>
            </w:tcPrChange>
          </w:tcPr>
          <w:p w14:paraId="687ECF92" w14:textId="77777777" w:rsidR="00DD72F7" w:rsidRPr="00644161" w:rsidDel="006E31EA" w:rsidRDefault="00DD72F7" w:rsidP="00964F7B">
            <w:pPr>
              <w:rPr>
                <w:del w:id="1488" w:author="Jay" w:date="2017-10-22T18:53:00Z"/>
                <w:rFonts w:ascii="Calibri" w:hAnsi="Calibri"/>
                <w:sz w:val="20"/>
                <w:szCs w:val="20"/>
                <w:rPrChange w:id="1489" w:author="Jay" w:date="2017-10-22T20:14:00Z">
                  <w:rPr>
                    <w:del w:id="1490" w:author="Jay" w:date="2017-10-22T18:53:00Z"/>
                  </w:rPr>
                </w:rPrChange>
              </w:rPr>
            </w:pPr>
            <w:r w:rsidRPr="00644161">
              <w:rPr>
                <w:rFonts w:ascii="Calibri" w:hAnsi="Calibri"/>
                <w:sz w:val="20"/>
                <w:szCs w:val="20"/>
                <w:rPrChange w:id="1491" w:author="Jay" w:date="2017-10-22T20:14:00Z">
                  <w:rPr/>
                </w:rPrChange>
              </w:rPr>
              <w:t xml:space="preserve">Source engine: </w:t>
            </w:r>
          </w:p>
          <w:p w14:paraId="63EE045B" w14:textId="77777777" w:rsidR="00DD72F7" w:rsidRPr="00644161" w:rsidRDefault="00DD72F7" w:rsidP="00964F7B">
            <w:pPr>
              <w:rPr>
                <w:rFonts w:ascii="Calibri" w:hAnsi="Calibri"/>
                <w:sz w:val="20"/>
                <w:szCs w:val="20"/>
                <w:rPrChange w:id="1492" w:author="Jay" w:date="2017-10-22T20:14:00Z">
                  <w:rPr/>
                </w:rPrChange>
              </w:rPr>
            </w:pPr>
          </w:p>
        </w:tc>
        <w:tc>
          <w:tcPr>
            <w:tcW w:w="4497" w:type="dxa"/>
            <w:tcPrChange w:id="1493" w:author="Jay" w:date="2017-10-22T18:54:00Z">
              <w:tcPr>
                <w:tcW w:w="4857" w:type="dxa"/>
              </w:tcPr>
            </w:tcPrChange>
          </w:tcPr>
          <w:p w14:paraId="3D29FB9D" w14:textId="6AD2ACF1" w:rsidR="00DD72F7" w:rsidRPr="00644161" w:rsidRDefault="00585428" w:rsidP="00964F7B">
            <w:pPr>
              <w:rPr>
                <w:rFonts w:ascii="Calibri" w:hAnsi="Calibri"/>
                <w:sz w:val="20"/>
                <w:szCs w:val="20"/>
                <w:rPrChange w:id="1494" w:author="Jay" w:date="2017-10-22T20:14:00Z">
                  <w:rPr/>
                </w:rPrChange>
              </w:rPr>
            </w:pPr>
            <w:r w:rsidRPr="00644161">
              <w:rPr>
                <w:rFonts w:ascii="Calibri" w:hAnsi="Calibri"/>
                <w:sz w:val="20"/>
                <w:szCs w:val="20"/>
                <w:rPrChange w:id="1495" w:author="Jay" w:date="2017-10-22T20:14:00Z">
                  <w:rPr/>
                </w:rPrChange>
              </w:rPr>
              <w:t>postgres</w:t>
            </w:r>
          </w:p>
        </w:tc>
      </w:tr>
      <w:tr w:rsidR="006E31EA" w:rsidRPr="00CA52EF" w14:paraId="5D8C41B4" w14:textId="77777777" w:rsidTr="006E31EA">
        <w:tc>
          <w:tcPr>
            <w:tcW w:w="4319" w:type="dxa"/>
            <w:tcPrChange w:id="1496" w:author="Jay" w:date="2017-10-22T18:54:00Z">
              <w:tcPr>
                <w:tcW w:w="4319" w:type="dxa"/>
              </w:tcPr>
            </w:tcPrChange>
          </w:tcPr>
          <w:p w14:paraId="258BA5D4" w14:textId="77777777" w:rsidR="00DD72F7" w:rsidRPr="00644161" w:rsidRDefault="00DD72F7" w:rsidP="00964F7B">
            <w:pPr>
              <w:rPr>
                <w:rFonts w:ascii="Calibri" w:hAnsi="Calibri"/>
                <w:sz w:val="20"/>
                <w:szCs w:val="20"/>
                <w:rPrChange w:id="1497" w:author="Jay" w:date="2017-10-22T20:14:00Z">
                  <w:rPr/>
                </w:rPrChange>
              </w:rPr>
            </w:pPr>
            <w:r w:rsidRPr="00644161">
              <w:rPr>
                <w:rFonts w:ascii="Calibri" w:hAnsi="Calibri"/>
                <w:sz w:val="20"/>
                <w:szCs w:val="20"/>
                <w:rPrChange w:id="1498" w:author="Jay" w:date="2017-10-22T20:14:00Z">
                  <w:rPr/>
                </w:rPrChange>
              </w:rPr>
              <w:t>Server name</w:t>
            </w:r>
          </w:p>
        </w:tc>
        <w:tc>
          <w:tcPr>
            <w:tcW w:w="4497" w:type="dxa"/>
            <w:tcPrChange w:id="1499" w:author="Jay" w:date="2017-10-22T18:54:00Z">
              <w:tcPr>
                <w:tcW w:w="4857" w:type="dxa"/>
              </w:tcPr>
            </w:tcPrChange>
          </w:tcPr>
          <w:p w14:paraId="79656D16" w14:textId="6586E56E" w:rsidR="00DD72F7" w:rsidRPr="00644161" w:rsidDel="006E31EA" w:rsidRDefault="00DD72F7" w:rsidP="00964F7B">
            <w:pPr>
              <w:rPr>
                <w:del w:id="1500" w:author="Jay" w:date="2017-10-22T18:53:00Z"/>
                <w:rFonts w:ascii="Calibri" w:hAnsi="Calibri"/>
                <w:sz w:val="20"/>
                <w:szCs w:val="20"/>
                <w:rPrChange w:id="1501" w:author="Jay" w:date="2017-10-22T20:14:00Z">
                  <w:rPr>
                    <w:del w:id="1502" w:author="Jay" w:date="2017-10-22T18:53:00Z"/>
                  </w:rPr>
                </w:rPrChange>
              </w:rPr>
            </w:pPr>
            <w:r w:rsidRPr="00644161">
              <w:rPr>
                <w:rFonts w:ascii="Calibri" w:hAnsi="Calibri"/>
                <w:sz w:val="20"/>
                <w:szCs w:val="20"/>
                <w:rPrChange w:id="1503" w:author="Jay" w:date="2017-10-22T20:14:00Z">
                  <w:rPr/>
                </w:rPrChange>
              </w:rPr>
              <w:t>&lt;</w:t>
            </w:r>
            <w:r w:rsidR="00585428" w:rsidRPr="00644161">
              <w:rPr>
                <w:rFonts w:ascii="Calibri" w:hAnsi="Calibri"/>
                <w:sz w:val="20"/>
                <w:szCs w:val="20"/>
                <w:rPrChange w:id="1504" w:author="Jay" w:date="2017-10-22T20:14:00Z">
                  <w:rPr/>
                </w:rPrChange>
              </w:rPr>
              <w:t xml:space="preserve"> postgres</w:t>
            </w:r>
            <w:r w:rsidRPr="00644161">
              <w:rPr>
                <w:rFonts w:ascii="Calibri" w:hAnsi="Calibri"/>
                <w:sz w:val="20"/>
                <w:szCs w:val="20"/>
                <w:rPrChange w:id="1505" w:author="Jay" w:date="2017-10-22T20:14:00Z">
                  <w:rPr/>
                </w:rPrChange>
              </w:rPr>
              <w:t>-rds-dns-endpoint</w:t>
            </w:r>
            <w:ins w:id="1506" w:author="Jay" w:date="2017-10-22T18:53:00Z">
              <w:r w:rsidR="006E31EA" w:rsidRPr="00644161">
                <w:rPr>
                  <w:rFonts w:ascii="Calibri" w:hAnsi="Calibri"/>
                  <w:sz w:val="20"/>
                  <w:szCs w:val="20"/>
                  <w:rPrChange w:id="1507" w:author="Jay" w:date="2017-10-22T20:14:00Z">
                    <w:rPr/>
                  </w:rPrChange>
                </w:rPr>
                <w:t>: get from RDS console</w:t>
              </w:r>
            </w:ins>
            <w:r w:rsidRPr="00644161">
              <w:rPr>
                <w:rFonts w:ascii="Calibri" w:hAnsi="Calibri"/>
                <w:sz w:val="20"/>
                <w:szCs w:val="20"/>
                <w:rPrChange w:id="1508" w:author="Jay" w:date="2017-10-22T20:14:00Z">
                  <w:rPr/>
                </w:rPrChange>
              </w:rPr>
              <w:t>&gt;</w:t>
            </w:r>
          </w:p>
          <w:p w14:paraId="4316D23D" w14:textId="031C8E99" w:rsidR="00DD72F7" w:rsidRPr="00644161" w:rsidRDefault="00DD72F7">
            <w:pPr>
              <w:jc w:val="both"/>
              <w:rPr>
                <w:rFonts w:ascii="Calibri" w:hAnsi="Calibri"/>
                <w:sz w:val="20"/>
                <w:szCs w:val="20"/>
                <w:rPrChange w:id="1509" w:author="Jay" w:date="2017-10-22T20:14:00Z">
                  <w:rPr/>
                </w:rPrChange>
              </w:rPr>
              <w:pPrChange w:id="1510" w:author="Jay" w:date="2017-10-22T18:53:00Z">
                <w:pPr/>
              </w:pPrChange>
            </w:pPr>
            <w:del w:id="1511" w:author="Jay" w:date="2017-10-22T18:53:00Z">
              <w:r w:rsidRPr="00644161" w:rsidDel="006E31EA">
                <w:rPr>
                  <w:rFonts w:ascii="Calibri" w:hAnsi="Calibri"/>
                  <w:sz w:val="20"/>
                  <w:szCs w:val="20"/>
                  <w:rPrChange w:id="1512" w:author="Jay" w:date="2017-10-22T20:14:00Z">
                    <w:rPr/>
                  </w:rPrChange>
                </w:rPr>
                <w:delText>get this from here https://ap-northeast-1.console.aws.amazon.com/rds/home?region=ap-northeast-1#dbinstances</w:delText>
              </w:r>
            </w:del>
          </w:p>
        </w:tc>
      </w:tr>
      <w:tr w:rsidR="006E31EA" w:rsidRPr="00CA52EF" w14:paraId="05205292" w14:textId="77777777" w:rsidTr="006E31EA">
        <w:tc>
          <w:tcPr>
            <w:tcW w:w="4319" w:type="dxa"/>
            <w:tcPrChange w:id="1513" w:author="Jay" w:date="2017-10-22T18:54:00Z">
              <w:tcPr>
                <w:tcW w:w="4319" w:type="dxa"/>
              </w:tcPr>
            </w:tcPrChange>
          </w:tcPr>
          <w:p w14:paraId="68C18488" w14:textId="77777777" w:rsidR="00DD72F7" w:rsidRPr="00644161" w:rsidRDefault="00DD72F7" w:rsidP="00964F7B">
            <w:pPr>
              <w:rPr>
                <w:rFonts w:ascii="Calibri" w:hAnsi="Calibri"/>
                <w:sz w:val="20"/>
                <w:szCs w:val="20"/>
                <w:rPrChange w:id="1514" w:author="Jay" w:date="2017-10-22T20:14:00Z">
                  <w:rPr/>
                </w:rPrChange>
              </w:rPr>
            </w:pPr>
            <w:r w:rsidRPr="00644161">
              <w:rPr>
                <w:rFonts w:ascii="Calibri" w:hAnsi="Calibri"/>
                <w:sz w:val="20"/>
                <w:szCs w:val="20"/>
                <w:rPrChange w:id="1515" w:author="Jay" w:date="2017-10-22T20:14:00Z">
                  <w:rPr/>
                </w:rPrChange>
              </w:rPr>
              <w:t>Port</w:t>
            </w:r>
          </w:p>
        </w:tc>
        <w:tc>
          <w:tcPr>
            <w:tcW w:w="4497" w:type="dxa"/>
            <w:tcPrChange w:id="1516" w:author="Jay" w:date="2017-10-22T18:54:00Z">
              <w:tcPr>
                <w:tcW w:w="4857" w:type="dxa"/>
              </w:tcPr>
            </w:tcPrChange>
          </w:tcPr>
          <w:p w14:paraId="6306560E" w14:textId="05D43AC9" w:rsidR="00DD72F7" w:rsidRPr="00644161" w:rsidRDefault="00A2164D" w:rsidP="00964F7B">
            <w:pPr>
              <w:rPr>
                <w:rFonts w:ascii="Calibri" w:hAnsi="Calibri"/>
                <w:sz w:val="20"/>
                <w:szCs w:val="20"/>
                <w:rPrChange w:id="1517" w:author="Jay" w:date="2017-10-22T20:14:00Z">
                  <w:rPr/>
                </w:rPrChange>
              </w:rPr>
            </w:pPr>
            <w:r w:rsidRPr="00644161">
              <w:rPr>
                <w:rFonts w:ascii="Calibri" w:hAnsi="Calibri"/>
                <w:sz w:val="20"/>
                <w:szCs w:val="20"/>
                <w:rPrChange w:id="1518" w:author="Jay" w:date="2017-10-22T20:14:00Z">
                  <w:rPr/>
                </w:rPrChange>
              </w:rPr>
              <w:t>5432</w:t>
            </w:r>
          </w:p>
        </w:tc>
      </w:tr>
      <w:tr w:rsidR="006E31EA" w:rsidRPr="00CA52EF" w14:paraId="313F105F" w14:textId="77777777" w:rsidTr="006E31EA">
        <w:tc>
          <w:tcPr>
            <w:tcW w:w="4319" w:type="dxa"/>
            <w:tcPrChange w:id="1519" w:author="Jay" w:date="2017-10-22T18:54:00Z">
              <w:tcPr>
                <w:tcW w:w="4319" w:type="dxa"/>
              </w:tcPr>
            </w:tcPrChange>
          </w:tcPr>
          <w:p w14:paraId="5A860095" w14:textId="5B63CCE0" w:rsidR="00A2164D" w:rsidRPr="00644161" w:rsidRDefault="00A2164D" w:rsidP="00964F7B">
            <w:pPr>
              <w:rPr>
                <w:rFonts w:ascii="Calibri" w:hAnsi="Calibri"/>
                <w:sz w:val="20"/>
                <w:szCs w:val="20"/>
                <w:rPrChange w:id="1520" w:author="Jay" w:date="2017-10-22T20:14:00Z">
                  <w:rPr/>
                </w:rPrChange>
              </w:rPr>
            </w:pPr>
            <w:r w:rsidRPr="00644161">
              <w:rPr>
                <w:rFonts w:ascii="Calibri" w:hAnsi="Calibri"/>
                <w:sz w:val="20"/>
                <w:szCs w:val="20"/>
                <w:rPrChange w:id="1521" w:author="Jay" w:date="2017-10-22T20:14:00Z">
                  <w:rPr/>
                </w:rPrChange>
              </w:rPr>
              <w:t>SSL Mode</w:t>
            </w:r>
          </w:p>
        </w:tc>
        <w:tc>
          <w:tcPr>
            <w:tcW w:w="4497" w:type="dxa"/>
            <w:tcPrChange w:id="1522" w:author="Jay" w:date="2017-10-22T18:54:00Z">
              <w:tcPr>
                <w:tcW w:w="4857" w:type="dxa"/>
              </w:tcPr>
            </w:tcPrChange>
          </w:tcPr>
          <w:p w14:paraId="61D13084" w14:textId="1EB78857" w:rsidR="00A2164D" w:rsidRPr="00644161" w:rsidRDefault="00A2164D" w:rsidP="00964F7B">
            <w:pPr>
              <w:rPr>
                <w:rFonts w:ascii="Calibri" w:hAnsi="Calibri"/>
                <w:sz w:val="20"/>
                <w:szCs w:val="20"/>
                <w:rPrChange w:id="1523" w:author="Jay" w:date="2017-10-22T20:14:00Z">
                  <w:rPr/>
                </w:rPrChange>
              </w:rPr>
            </w:pPr>
            <w:r w:rsidRPr="00644161">
              <w:rPr>
                <w:rFonts w:ascii="Calibri" w:hAnsi="Calibri"/>
                <w:sz w:val="20"/>
                <w:szCs w:val="20"/>
                <w:rPrChange w:id="1524" w:author="Jay" w:date="2017-10-22T20:14:00Z">
                  <w:rPr/>
                </w:rPrChange>
              </w:rPr>
              <w:t>none</w:t>
            </w:r>
          </w:p>
        </w:tc>
      </w:tr>
      <w:tr w:rsidR="006E31EA" w:rsidRPr="00CA52EF" w14:paraId="4E370345" w14:textId="77777777" w:rsidTr="006E31EA">
        <w:tc>
          <w:tcPr>
            <w:tcW w:w="4319" w:type="dxa"/>
            <w:tcPrChange w:id="1525" w:author="Jay" w:date="2017-10-22T18:54:00Z">
              <w:tcPr>
                <w:tcW w:w="4319" w:type="dxa"/>
              </w:tcPr>
            </w:tcPrChange>
          </w:tcPr>
          <w:p w14:paraId="440C6BB4" w14:textId="77777777" w:rsidR="00DD72F7" w:rsidRPr="00644161" w:rsidRDefault="00DD72F7" w:rsidP="00964F7B">
            <w:pPr>
              <w:rPr>
                <w:rFonts w:ascii="Calibri" w:hAnsi="Calibri"/>
                <w:sz w:val="20"/>
                <w:szCs w:val="20"/>
                <w:rPrChange w:id="1526" w:author="Jay" w:date="2017-10-22T20:14:00Z">
                  <w:rPr/>
                </w:rPrChange>
              </w:rPr>
            </w:pPr>
            <w:r w:rsidRPr="00644161">
              <w:rPr>
                <w:rFonts w:ascii="Calibri" w:hAnsi="Calibri"/>
                <w:sz w:val="20"/>
                <w:szCs w:val="20"/>
                <w:rPrChange w:id="1527" w:author="Jay" w:date="2017-10-22T20:14:00Z">
                  <w:rPr/>
                </w:rPrChange>
              </w:rPr>
              <w:t>User name</w:t>
            </w:r>
          </w:p>
        </w:tc>
        <w:tc>
          <w:tcPr>
            <w:tcW w:w="4497" w:type="dxa"/>
            <w:tcPrChange w:id="1528" w:author="Jay" w:date="2017-10-22T18:54:00Z">
              <w:tcPr>
                <w:tcW w:w="4857" w:type="dxa"/>
              </w:tcPr>
            </w:tcPrChange>
          </w:tcPr>
          <w:p w14:paraId="2B8CA8DD" w14:textId="799CE673" w:rsidR="00DD72F7" w:rsidRPr="00644161" w:rsidRDefault="00A2164D" w:rsidP="00964F7B">
            <w:pPr>
              <w:rPr>
                <w:rFonts w:ascii="Calibri" w:hAnsi="Calibri"/>
                <w:sz w:val="20"/>
                <w:szCs w:val="20"/>
                <w:rPrChange w:id="1529" w:author="Jay" w:date="2017-10-22T20:14:00Z">
                  <w:rPr/>
                </w:rPrChange>
              </w:rPr>
            </w:pPr>
            <w:r w:rsidRPr="00644161">
              <w:rPr>
                <w:rFonts w:ascii="Calibri" w:hAnsi="Calibri"/>
                <w:sz w:val="20"/>
                <w:szCs w:val="20"/>
                <w:rPrChange w:id="1530" w:author="Jay" w:date="2017-10-22T20:14:00Z">
                  <w:rPr/>
                </w:rPrChange>
              </w:rPr>
              <w:t>postadmin</w:t>
            </w:r>
          </w:p>
        </w:tc>
      </w:tr>
      <w:tr w:rsidR="006E31EA" w:rsidRPr="00CA52EF" w14:paraId="7A3E64BD" w14:textId="77777777" w:rsidTr="006E31EA">
        <w:tc>
          <w:tcPr>
            <w:tcW w:w="4319" w:type="dxa"/>
            <w:tcPrChange w:id="1531" w:author="Jay" w:date="2017-10-22T18:54:00Z">
              <w:tcPr>
                <w:tcW w:w="4319" w:type="dxa"/>
              </w:tcPr>
            </w:tcPrChange>
          </w:tcPr>
          <w:p w14:paraId="2F8557DE" w14:textId="77777777" w:rsidR="00DD72F7" w:rsidRPr="00644161" w:rsidRDefault="00DD72F7" w:rsidP="00964F7B">
            <w:pPr>
              <w:rPr>
                <w:rFonts w:ascii="Calibri" w:hAnsi="Calibri"/>
                <w:sz w:val="20"/>
                <w:szCs w:val="20"/>
                <w:rPrChange w:id="1532" w:author="Jay" w:date="2017-10-22T20:14:00Z">
                  <w:rPr/>
                </w:rPrChange>
              </w:rPr>
            </w:pPr>
            <w:r w:rsidRPr="00644161">
              <w:rPr>
                <w:rFonts w:ascii="Calibri" w:hAnsi="Calibri"/>
                <w:sz w:val="20"/>
                <w:szCs w:val="20"/>
                <w:rPrChange w:id="1533" w:author="Jay" w:date="2017-10-22T20:14:00Z">
                  <w:rPr/>
                </w:rPrChange>
              </w:rPr>
              <w:t>Password</w:t>
            </w:r>
          </w:p>
        </w:tc>
        <w:tc>
          <w:tcPr>
            <w:tcW w:w="4497" w:type="dxa"/>
            <w:tcPrChange w:id="1534" w:author="Jay" w:date="2017-10-22T18:54:00Z">
              <w:tcPr>
                <w:tcW w:w="4857" w:type="dxa"/>
              </w:tcPr>
            </w:tcPrChange>
          </w:tcPr>
          <w:p w14:paraId="2988A569" w14:textId="4894E80E" w:rsidR="00DD72F7" w:rsidRPr="00644161" w:rsidRDefault="00A2164D" w:rsidP="00964F7B">
            <w:pPr>
              <w:rPr>
                <w:rFonts w:ascii="Calibri" w:hAnsi="Calibri"/>
                <w:sz w:val="20"/>
                <w:szCs w:val="20"/>
                <w:rPrChange w:id="1535" w:author="Jay" w:date="2017-10-22T20:14:00Z">
                  <w:rPr/>
                </w:rPrChange>
              </w:rPr>
            </w:pPr>
            <w:commentRangeStart w:id="1536"/>
            <w:r w:rsidRPr="00644161">
              <w:rPr>
                <w:rFonts w:ascii="Calibri" w:hAnsi="Calibri"/>
                <w:sz w:val="20"/>
                <w:szCs w:val="20"/>
                <w:rPrChange w:id="1537" w:author="Jay" w:date="2017-10-22T20:14:00Z">
                  <w:rPr/>
                </w:rPrChange>
              </w:rPr>
              <w:t>postadmin123</w:t>
            </w:r>
            <w:commentRangeEnd w:id="1536"/>
            <w:r w:rsidR="006E31EA" w:rsidRPr="00644161">
              <w:rPr>
                <w:rStyle w:val="CommentReference"/>
                <w:rFonts w:ascii="Calibri" w:hAnsi="Calibri"/>
                <w:sz w:val="20"/>
                <w:szCs w:val="20"/>
                <w:rPrChange w:id="1538" w:author="Jay" w:date="2017-10-22T20:14:00Z">
                  <w:rPr>
                    <w:rStyle w:val="CommentReference"/>
                  </w:rPr>
                </w:rPrChange>
              </w:rPr>
              <w:commentReference w:id="1536"/>
            </w:r>
          </w:p>
        </w:tc>
      </w:tr>
      <w:tr w:rsidR="006E31EA" w:rsidRPr="00CA52EF" w14:paraId="415671BB" w14:textId="77777777" w:rsidTr="006E31EA">
        <w:tc>
          <w:tcPr>
            <w:tcW w:w="4319" w:type="dxa"/>
            <w:tcPrChange w:id="1539" w:author="Jay" w:date="2017-10-22T18:54:00Z">
              <w:tcPr>
                <w:tcW w:w="4319" w:type="dxa"/>
              </w:tcPr>
            </w:tcPrChange>
          </w:tcPr>
          <w:p w14:paraId="46AB9E52" w14:textId="1E02CDAD" w:rsidR="00DD72F7" w:rsidRPr="00644161" w:rsidRDefault="00A2164D" w:rsidP="00964F7B">
            <w:pPr>
              <w:rPr>
                <w:rFonts w:ascii="Calibri" w:hAnsi="Calibri"/>
                <w:sz w:val="20"/>
                <w:szCs w:val="20"/>
                <w:rPrChange w:id="1540" w:author="Jay" w:date="2017-10-22T20:14:00Z">
                  <w:rPr/>
                </w:rPrChange>
              </w:rPr>
            </w:pPr>
            <w:r w:rsidRPr="00644161">
              <w:rPr>
                <w:rFonts w:ascii="Calibri" w:hAnsi="Calibri"/>
                <w:sz w:val="20"/>
                <w:szCs w:val="20"/>
                <w:rPrChange w:id="1541" w:author="Jay" w:date="2017-10-22T20:14:00Z">
                  <w:rPr/>
                </w:rPrChange>
              </w:rPr>
              <w:t>Database Name</w:t>
            </w:r>
          </w:p>
        </w:tc>
        <w:tc>
          <w:tcPr>
            <w:tcW w:w="4497" w:type="dxa"/>
            <w:tcPrChange w:id="1542" w:author="Jay" w:date="2017-10-22T18:54:00Z">
              <w:tcPr>
                <w:tcW w:w="4857" w:type="dxa"/>
              </w:tcPr>
            </w:tcPrChange>
          </w:tcPr>
          <w:p w14:paraId="40E58CC6" w14:textId="055DE912" w:rsidR="00DD72F7" w:rsidRPr="00644161" w:rsidRDefault="00A2164D" w:rsidP="00964F7B">
            <w:pPr>
              <w:rPr>
                <w:rFonts w:ascii="Calibri" w:hAnsi="Calibri"/>
                <w:sz w:val="20"/>
                <w:szCs w:val="20"/>
                <w:rPrChange w:id="1543" w:author="Jay" w:date="2017-10-22T20:14:00Z">
                  <w:rPr/>
                </w:rPrChange>
              </w:rPr>
            </w:pPr>
            <w:r w:rsidRPr="00644161">
              <w:rPr>
                <w:rFonts w:ascii="Calibri" w:hAnsi="Calibri"/>
                <w:sz w:val="20"/>
                <w:szCs w:val="20"/>
                <w:rPrChange w:id="1544" w:author="Jay" w:date="2017-10-22T20:14:00Z">
                  <w:rPr/>
                </w:rPrChange>
              </w:rPr>
              <w:t>postgres</w:t>
            </w:r>
          </w:p>
        </w:tc>
      </w:tr>
      <w:tr w:rsidR="006E31EA" w:rsidRPr="00CA52EF" w14:paraId="291CC7A4" w14:textId="77777777" w:rsidTr="006E31EA">
        <w:tc>
          <w:tcPr>
            <w:tcW w:w="4319" w:type="dxa"/>
            <w:tcPrChange w:id="1545" w:author="Jay" w:date="2017-10-22T18:54:00Z">
              <w:tcPr>
                <w:tcW w:w="4319" w:type="dxa"/>
              </w:tcPr>
            </w:tcPrChange>
          </w:tcPr>
          <w:p w14:paraId="2C55D8B2" w14:textId="28E94219" w:rsidR="00DD72F7" w:rsidRPr="00644161" w:rsidRDefault="006E31EA" w:rsidP="00964F7B">
            <w:pPr>
              <w:rPr>
                <w:rFonts w:ascii="Calibri" w:hAnsi="Calibri"/>
                <w:sz w:val="20"/>
                <w:szCs w:val="20"/>
                <w:rPrChange w:id="1546" w:author="Jay" w:date="2017-10-22T20:14:00Z">
                  <w:rPr/>
                </w:rPrChange>
              </w:rPr>
            </w:pPr>
            <w:ins w:id="1547" w:author="Jay" w:date="2017-10-22T18:54:00Z">
              <w:r w:rsidRPr="00644161">
                <w:rPr>
                  <w:rFonts w:ascii="Calibri" w:hAnsi="Calibri"/>
                  <w:sz w:val="20"/>
                  <w:szCs w:val="20"/>
                  <w:rPrChange w:id="1548" w:author="Jay" w:date="2017-10-22T20:14:00Z">
                    <w:rPr/>
                  </w:rPrChange>
                </w:rPr>
                <w:lastRenderedPageBreak/>
                <w:t>Test endpoint connection: VPC</w:t>
              </w:r>
              <w:r w:rsidRPr="00644161" w:rsidDel="006E31EA">
                <w:rPr>
                  <w:rFonts w:ascii="Calibri" w:hAnsi="Calibri"/>
                  <w:sz w:val="20"/>
                  <w:szCs w:val="20"/>
                  <w:rPrChange w:id="1549" w:author="Jay" w:date="2017-10-22T20:14:00Z">
                    <w:rPr/>
                  </w:rPrChange>
                </w:rPr>
                <w:t xml:space="preserve"> </w:t>
              </w:r>
            </w:ins>
            <w:del w:id="1550" w:author="Jay" w:date="2017-10-22T18:54:00Z">
              <w:r w:rsidR="00DD72F7" w:rsidRPr="00644161" w:rsidDel="006E31EA">
                <w:rPr>
                  <w:rFonts w:ascii="Calibri" w:hAnsi="Calibri"/>
                  <w:sz w:val="20"/>
                  <w:szCs w:val="20"/>
                  <w:rPrChange w:id="1551" w:author="Jay" w:date="2017-10-22T20:14:00Z">
                    <w:rPr/>
                  </w:rPrChange>
                </w:rPr>
                <w:delText>VPC</w:delText>
              </w:r>
            </w:del>
          </w:p>
        </w:tc>
        <w:tc>
          <w:tcPr>
            <w:tcW w:w="4497" w:type="dxa"/>
            <w:tcPrChange w:id="1552" w:author="Jay" w:date="2017-10-22T18:54:00Z">
              <w:tcPr>
                <w:tcW w:w="4857" w:type="dxa"/>
              </w:tcPr>
            </w:tcPrChange>
          </w:tcPr>
          <w:p w14:paraId="7466DC42" w14:textId="77777777" w:rsidR="00DD72F7" w:rsidRPr="00644161" w:rsidRDefault="00DD72F7" w:rsidP="00964F7B">
            <w:pPr>
              <w:rPr>
                <w:rFonts w:ascii="Calibri" w:hAnsi="Calibri"/>
                <w:sz w:val="20"/>
                <w:szCs w:val="20"/>
                <w:rPrChange w:id="1553" w:author="Jay" w:date="2017-10-22T20:14:00Z">
                  <w:rPr/>
                </w:rPrChange>
              </w:rPr>
            </w:pPr>
            <w:commentRangeStart w:id="1554"/>
            <w:r w:rsidRPr="00644161">
              <w:rPr>
                <w:rFonts w:ascii="Calibri" w:hAnsi="Calibri"/>
                <w:sz w:val="20"/>
                <w:szCs w:val="20"/>
                <w:rPrChange w:id="1555" w:author="Jay" w:date="2017-10-22T20:14:00Z">
                  <w:rPr/>
                </w:rPrChange>
              </w:rPr>
              <w:t>apac-techsummit-dms-lab</w:t>
            </w:r>
            <w:commentRangeEnd w:id="1554"/>
            <w:r w:rsidR="006E31EA" w:rsidRPr="00644161">
              <w:rPr>
                <w:rStyle w:val="CommentReference"/>
                <w:rFonts w:ascii="Calibri" w:hAnsi="Calibri"/>
                <w:sz w:val="20"/>
                <w:szCs w:val="20"/>
                <w:rPrChange w:id="1556" w:author="Jay" w:date="2017-10-22T20:14:00Z">
                  <w:rPr>
                    <w:rStyle w:val="CommentReference"/>
                  </w:rPr>
                </w:rPrChange>
              </w:rPr>
              <w:commentReference w:id="1554"/>
            </w:r>
          </w:p>
        </w:tc>
      </w:tr>
      <w:tr w:rsidR="006E31EA" w:rsidRPr="00CA52EF" w14:paraId="5A95EF46" w14:textId="77777777" w:rsidTr="006E31EA">
        <w:tc>
          <w:tcPr>
            <w:tcW w:w="4319" w:type="dxa"/>
            <w:tcPrChange w:id="1557" w:author="Jay" w:date="2017-10-22T18:54:00Z">
              <w:tcPr>
                <w:tcW w:w="4319" w:type="dxa"/>
              </w:tcPr>
            </w:tcPrChange>
          </w:tcPr>
          <w:p w14:paraId="50239533" w14:textId="77777777" w:rsidR="00DD72F7" w:rsidRPr="00644161" w:rsidRDefault="00DD72F7" w:rsidP="00964F7B">
            <w:pPr>
              <w:rPr>
                <w:rFonts w:ascii="Calibri" w:hAnsi="Calibri"/>
                <w:sz w:val="20"/>
                <w:szCs w:val="20"/>
                <w:rPrChange w:id="1558" w:author="Jay" w:date="2017-10-22T20:14:00Z">
                  <w:rPr/>
                </w:rPrChange>
              </w:rPr>
            </w:pPr>
            <w:r w:rsidRPr="00644161">
              <w:rPr>
                <w:rFonts w:ascii="Calibri" w:hAnsi="Calibri"/>
                <w:sz w:val="20"/>
                <w:szCs w:val="20"/>
                <w:rPrChange w:id="1559" w:author="Jay" w:date="2017-10-22T20:14:00Z">
                  <w:rPr/>
                </w:rPrChange>
              </w:rPr>
              <w:t>Replication instance</w:t>
            </w:r>
          </w:p>
        </w:tc>
        <w:tc>
          <w:tcPr>
            <w:tcW w:w="4497" w:type="dxa"/>
            <w:tcPrChange w:id="1560" w:author="Jay" w:date="2017-10-22T18:54:00Z">
              <w:tcPr>
                <w:tcW w:w="4857" w:type="dxa"/>
              </w:tcPr>
            </w:tcPrChange>
          </w:tcPr>
          <w:p w14:paraId="001FAF55" w14:textId="77777777" w:rsidR="00DD72F7" w:rsidRPr="00644161" w:rsidRDefault="00DD72F7" w:rsidP="00964F7B">
            <w:pPr>
              <w:rPr>
                <w:rFonts w:ascii="Calibri" w:hAnsi="Calibri"/>
                <w:sz w:val="20"/>
                <w:szCs w:val="20"/>
                <w:rPrChange w:id="1561" w:author="Jay" w:date="2017-10-22T20:14:00Z">
                  <w:rPr/>
                </w:rPrChange>
              </w:rPr>
            </w:pPr>
            <w:r w:rsidRPr="00644161">
              <w:rPr>
                <w:rFonts w:ascii="Calibri" w:hAnsi="Calibri"/>
                <w:sz w:val="20"/>
                <w:szCs w:val="20"/>
                <w:rPrChange w:id="1562" w:author="Jay" w:date="2017-10-22T20:14:00Z">
                  <w:rPr/>
                </w:rPrChange>
              </w:rPr>
              <w:t>dms-workshop-instance</w:t>
            </w:r>
          </w:p>
        </w:tc>
      </w:tr>
      <w:tr w:rsidR="006E31EA" w:rsidRPr="00CA52EF" w14:paraId="63FF5534" w14:textId="77777777" w:rsidTr="006E31EA">
        <w:tc>
          <w:tcPr>
            <w:tcW w:w="4319" w:type="dxa"/>
            <w:tcPrChange w:id="1563" w:author="Jay" w:date="2017-10-22T18:54:00Z">
              <w:tcPr>
                <w:tcW w:w="4319" w:type="dxa"/>
              </w:tcPr>
            </w:tcPrChange>
          </w:tcPr>
          <w:p w14:paraId="45092E64" w14:textId="4FFBC4E6" w:rsidR="00DD72F7" w:rsidRPr="00644161" w:rsidRDefault="00DD72F7" w:rsidP="00964F7B">
            <w:pPr>
              <w:rPr>
                <w:rFonts w:ascii="Calibri" w:hAnsi="Calibri"/>
                <w:sz w:val="20"/>
                <w:szCs w:val="20"/>
                <w:rPrChange w:id="1564" w:author="Jay" w:date="2017-10-22T20:14:00Z">
                  <w:rPr/>
                </w:rPrChange>
              </w:rPr>
            </w:pPr>
            <w:r w:rsidRPr="00644161">
              <w:rPr>
                <w:rFonts w:ascii="Calibri" w:hAnsi="Calibri"/>
                <w:sz w:val="20"/>
                <w:szCs w:val="20"/>
                <w:rPrChange w:id="1565" w:author="Jay" w:date="2017-10-22T20:14:00Z">
                  <w:rPr/>
                </w:rPrChange>
              </w:rPr>
              <w:t>Refresh schemas after successful connection</w:t>
            </w:r>
            <w:r w:rsidR="00BF4E99" w:rsidRPr="00644161">
              <w:rPr>
                <w:rFonts w:ascii="Calibri" w:hAnsi="Calibri"/>
                <w:sz w:val="20"/>
                <w:szCs w:val="20"/>
                <w:rPrChange w:id="1566" w:author="Jay" w:date="2017-10-22T20:14:00Z">
                  <w:rPr/>
                </w:rPrChange>
              </w:rPr>
              <w:t xml:space="preserve"> test</w:t>
            </w:r>
          </w:p>
        </w:tc>
        <w:tc>
          <w:tcPr>
            <w:tcW w:w="4497" w:type="dxa"/>
            <w:tcPrChange w:id="1567" w:author="Jay" w:date="2017-10-22T18:54:00Z">
              <w:tcPr>
                <w:tcW w:w="4857" w:type="dxa"/>
              </w:tcPr>
            </w:tcPrChange>
          </w:tcPr>
          <w:p w14:paraId="0C459204" w14:textId="77777777" w:rsidR="00DD72F7" w:rsidRPr="00644161" w:rsidRDefault="00DD72F7" w:rsidP="00964F7B">
            <w:pPr>
              <w:rPr>
                <w:rFonts w:ascii="Calibri" w:hAnsi="Calibri"/>
                <w:sz w:val="20"/>
                <w:szCs w:val="20"/>
                <w:rPrChange w:id="1568" w:author="Jay" w:date="2017-10-22T20:14:00Z">
                  <w:rPr/>
                </w:rPrChange>
              </w:rPr>
            </w:pPr>
            <w:r w:rsidRPr="00644161">
              <w:rPr>
                <w:rFonts w:ascii="Calibri" w:hAnsi="Calibri"/>
                <w:sz w:val="20"/>
                <w:szCs w:val="20"/>
                <w:rPrChange w:id="1569" w:author="Jay" w:date="2017-10-22T20:14:00Z">
                  <w:rPr/>
                </w:rPrChange>
              </w:rPr>
              <w:t>Checked</w:t>
            </w:r>
          </w:p>
        </w:tc>
      </w:tr>
    </w:tbl>
    <w:p w14:paraId="28312574" w14:textId="17998BBB" w:rsidR="002A3EBF" w:rsidRPr="00CA52EF" w:rsidRDefault="002A3EBF">
      <w:pPr>
        <w:rPr>
          <w:rFonts w:ascii="Calibri" w:hAnsi="Calibri"/>
          <w:rPrChange w:id="1570" w:author="Jay" w:date="2017-10-22T19:45:00Z">
            <w:rPr/>
          </w:rPrChange>
        </w:rPr>
      </w:pPr>
      <w:del w:id="1571" w:author="Jay" w:date="2017-10-22T18:54:00Z">
        <w:r w:rsidRPr="00CA52EF" w:rsidDel="006E31EA">
          <w:rPr>
            <w:rFonts w:ascii="Calibri" w:hAnsi="Calibri"/>
            <w:noProof/>
            <w:rPrChange w:id="1572" w:author="Jay" w:date="2017-10-22T19:45:00Z">
              <w:rPr>
                <w:noProof/>
              </w:rPr>
            </w:rPrChange>
          </w:rPr>
          <w:drawing>
            <wp:inline distT="0" distB="0" distL="0" distR="0" wp14:anchorId="2BAA7070" wp14:editId="789245D2">
              <wp:extent cx="2282377" cy="3200400"/>
              <wp:effectExtent l="25400" t="25400" r="2921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282377" cy="3200400"/>
                      </a:xfrm>
                      <a:prstGeom prst="rect">
                        <a:avLst/>
                      </a:prstGeom>
                      <a:ln>
                        <a:solidFill>
                          <a:schemeClr val="accent2"/>
                        </a:solidFill>
                      </a:ln>
                    </pic:spPr>
                  </pic:pic>
                </a:graphicData>
              </a:graphic>
            </wp:inline>
          </w:drawing>
        </w:r>
      </w:del>
    </w:p>
    <w:p w14:paraId="0076A87D" w14:textId="77777777" w:rsidR="002A3EBF" w:rsidRPr="00CA52EF" w:rsidRDefault="002A3EBF">
      <w:pPr>
        <w:pStyle w:val="ListParagraph"/>
        <w:numPr>
          <w:ilvl w:val="0"/>
          <w:numId w:val="34"/>
        </w:numPr>
        <w:rPr>
          <w:rFonts w:ascii="Calibri" w:hAnsi="Calibri"/>
          <w:rPrChange w:id="1573" w:author="Jay" w:date="2017-10-22T19:45:00Z">
            <w:rPr/>
          </w:rPrChange>
        </w:rPr>
        <w:pPrChange w:id="1574" w:author="Jay" w:date="2017-10-22T18:55:00Z">
          <w:pPr>
            <w:pStyle w:val="ListParagraph"/>
            <w:numPr>
              <w:ilvl w:val="1"/>
              <w:numId w:val="34"/>
            </w:numPr>
            <w:ind w:left="1440" w:hanging="360"/>
          </w:pPr>
        </w:pPrChange>
      </w:pPr>
      <w:r w:rsidRPr="00CA52EF">
        <w:rPr>
          <w:rFonts w:ascii="Calibri" w:hAnsi="Calibri"/>
          <w:rPrChange w:id="1575" w:author="Jay" w:date="2017-10-22T19:45:00Z">
            <w:rPr/>
          </w:rPrChange>
        </w:rPr>
        <w:t>Click 'Run Test' -&gt; ensure you get the ‘Connection tested successfully’ message</w:t>
      </w:r>
    </w:p>
    <w:p w14:paraId="632A8040" w14:textId="77777777" w:rsidR="002A3EBF" w:rsidRPr="00CA52EF" w:rsidDel="006E31EA" w:rsidRDefault="002A3EBF">
      <w:pPr>
        <w:pStyle w:val="ListParagraph"/>
        <w:numPr>
          <w:ilvl w:val="0"/>
          <w:numId w:val="34"/>
        </w:numPr>
        <w:rPr>
          <w:del w:id="1576" w:author="Jay" w:date="2017-10-22T18:55:00Z"/>
          <w:rFonts w:ascii="Calibri" w:hAnsi="Calibri"/>
          <w:rPrChange w:id="1577" w:author="Jay" w:date="2017-10-22T19:45:00Z">
            <w:rPr>
              <w:del w:id="1578" w:author="Jay" w:date="2017-10-22T18:55:00Z"/>
            </w:rPr>
          </w:rPrChange>
        </w:rPr>
        <w:pPrChange w:id="1579" w:author="Jay" w:date="2017-10-22T18:55:00Z">
          <w:pPr>
            <w:pStyle w:val="ListParagraph"/>
            <w:numPr>
              <w:ilvl w:val="1"/>
              <w:numId w:val="34"/>
            </w:numPr>
            <w:ind w:left="1440" w:hanging="360"/>
          </w:pPr>
        </w:pPrChange>
      </w:pPr>
      <w:r w:rsidRPr="00CA52EF">
        <w:rPr>
          <w:rFonts w:ascii="Calibri" w:hAnsi="Calibri"/>
          <w:rPrChange w:id="1580" w:author="Jay" w:date="2017-10-22T19:45:00Z">
            <w:rPr/>
          </w:rPrChange>
        </w:rPr>
        <w:t>Click on ‘Save’ to proceed</w:t>
      </w:r>
    </w:p>
    <w:p w14:paraId="5B2F45B3" w14:textId="0EC39C5D" w:rsidR="00BF501B" w:rsidRPr="00CA52EF" w:rsidRDefault="002A3EBF">
      <w:pPr>
        <w:pStyle w:val="ListParagraph"/>
        <w:numPr>
          <w:ilvl w:val="0"/>
          <w:numId w:val="34"/>
        </w:numPr>
        <w:rPr>
          <w:rFonts w:ascii="Calibri" w:hAnsi="Calibri"/>
          <w:rPrChange w:id="1581" w:author="Jay" w:date="2017-10-22T19:45:00Z">
            <w:rPr/>
          </w:rPrChange>
        </w:rPr>
        <w:pPrChange w:id="1582" w:author="Jay" w:date="2017-10-22T18:55:00Z">
          <w:pPr/>
        </w:pPrChange>
      </w:pPr>
      <w:del w:id="1583" w:author="Jay" w:date="2017-10-22T18:55:00Z">
        <w:r w:rsidRPr="00CA52EF" w:rsidDel="006E31EA">
          <w:rPr>
            <w:rFonts w:ascii="Calibri" w:hAnsi="Calibri"/>
            <w:noProof/>
            <w:lang w:eastAsia="ko-KR"/>
            <w:rPrChange w:id="1584" w:author="Jay" w:date="2017-10-22T19:45:00Z">
              <w:rPr>
                <w:noProof/>
              </w:rPr>
            </w:rPrChange>
          </w:rPr>
          <w:drawing>
            <wp:inline distT="0" distB="0" distL="0" distR="0" wp14:anchorId="66560549" wp14:editId="015262AC">
              <wp:extent cx="6070600" cy="2472690"/>
              <wp:effectExtent l="25400" t="25400" r="2540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6070600" cy="2472690"/>
                      </a:xfrm>
                      <a:prstGeom prst="rect">
                        <a:avLst/>
                      </a:prstGeom>
                      <a:ln>
                        <a:solidFill>
                          <a:schemeClr val="accent2"/>
                        </a:solidFill>
                      </a:ln>
                    </pic:spPr>
                  </pic:pic>
                </a:graphicData>
              </a:graphic>
            </wp:inline>
          </w:drawing>
        </w:r>
      </w:del>
    </w:p>
    <w:p w14:paraId="6BFFA11A" w14:textId="1045F862" w:rsidR="00D4144D" w:rsidRPr="00CA52EF" w:rsidRDefault="00201DB8" w:rsidP="001F77B4">
      <w:pPr>
        <w:pStyle w:val="ListParagraph"/>
        <w:numPr>
          <w:ilvl w:val="0"/>
          <w:numId w:val="36"/>
        </w:numPr>
        <w:rPr>
          <w:ins w:id="1585" w:author="Jay" w:date="2017-10-22T18:55:00Z"/>
          <w:rFonts w:ascii="Calibri" w:hAnsi="Calibri"/>
          <w:rPrChange w:id="1586" w:author="Jay" w:date="2017-10-22T19:45:00Z">
            <w:rPr>
              <w:ins w:id="1587" w:author="Jay" w:date="2017-10-22T18:55:00Z"/>
            </w:rPr>
          </w:rPrChange>
        </w:rPr>
      </w:pPr>
      <w:r w:rsidRPr="00CA52EF">
        <w:rPr>
          <w:rFonts w:ascii="Calibri" w:hAnsi="Calibri"/>
          <w:rPrChange w:id="1588" w:author="Jay" w:date="2017-10-22T19:45:00Z">
            <w:rPr/>
          </w:rPrChange>
        </w:rPr>
        <w:t xml:space="preserve">Once all both source and </w:t>
      </w:r>
      <w:r w:rsidR="00E26C12" w:rsidRPr="00CA52EF">
        <w:rPr>
          <w:rFonts w:ascii="Calibri" w:hAnsi="Calibri"/>
          <w:rPrChange w:id="1589" w:author="Jay" w:date="2017-10-22T19:45:00Z">
            <w:rPr/>
          </w:rPrChange>
        </w:rPr>
        <w:t>target database endpoints have been created and successfully tested, you can proceed to the next step.</w:t>
      </w:r>
    </w:p>
    <w:p w14:paraId="14AB286C" w14:textId="16D3BDA5" w:rsidR="006E31EA" w:rsidRPr="00CA52EF" w:rsidRDefault="006E31EA">
      <w:pPr>
        <w:ind w:left="360"/>
        <w:rPr>
          <w:rFonts w:ascii="Calibri" w:hAnsi="Calibri"/>
          <w:rPrChange w:id="1590" w:author="Jay" w:date="2017-10-22T19:45:00Z">
            <w:rPr/>
          </w:rPrChange>
        </w:rPr>
        <w:pPrChange w:id="1591" w:author="Jay" w:date="2017-10-22T18:55:00Z">
          <w:pPr>
            <w:pStyle w:val="ListParagraph"/>
            <w:numPr>
              <w:numId w:val="36"/>
            </w:numPr>
            <w:ind w:hanging="360"/>
          </w:pPr>
        </w:pPrChange>
      </w:pPr>
      <w:ins w:id="1592" w:author="Jay" w:date="2017-10-22T18:55:00Z">
        <w:r w:rsidRPr="00CA52EF">
          <w:rPr>
            <w:rFonts w:ascii="Calibri" w:hAnsi="Calibri"/>
            <w:noProof/>
            <w:rPrChange w:id="1593" w:author="Jay" w:date="2017-10-22T19:45:00Z">
              <w:rPr>
                <w:noProof/>
              </w:rPr>
            </w:rPrChange>
          </w:rPr>
          <w:drawing>
            <wp:inline distT="0" distB="0" distL="0" distR="0" wp14:anchorId="541F29AC" wp14:editId="0212DEE4">
              <wp:extent cx="5486400" cy="13569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1356995"/>
                      </a:xfrm>
                      <a:prstGeom prst="rect">
                        <a:avLst/>
                      </a:prstGeom>
                    </pic:spPr>
                  </pic:pic>
                </a:graphicData>
              </a:graphic>
            </wp:inline>
          </w:drawing>
        </w:r>
      </w:ins>
    </w:p>
    <w:p w14:paraId="184AFFD9" w14:textId="3E161A37" w:rsidR="00E26C12" w:rsidRPr="00CA52EF" w:rsidRDefault="006E31EA">
      <w:pPr>
        <w:pStyle w:val="Heading1"/>
        <w:rPr>
          <w:rFonts w:ascii="Calibri" w:hAnsi="Calibri"/>
          <w:rPrChange w:id="1594" w:author="Jay" w:date="2017-10-22T19:45:00Z">
            <w:rPr/>
          </w:rPrChange>
        </w:rPr>
        <w:pPrChange w:id="1595" w:author="Jay" w:date="2017-10-22T18:56:00Z">
          <w:pPr/>
        </w:pPrChange>
      </w:pPr>
      <w:ins w:id="1596" w:author="Jay" w:date="2017-10-22T18:56:00Z">
        <w:r w:rsidRPr="00CA52EF">
          <w:rPr>
            <w:rFonts w:ascii="Calibri" w:hAnsi="Calibri"/>
            <w:rPrChange w:id="1597" w:author="Jay" w:date="2017-10-22T19:45:00Z">
              <w:rPr/>
            </w:rPrChange>
          </w:rPr>
          <w:t>Step 3. Create DMS Migration Task</w:t>
        </w:r>
      </w:ins>
      <w:del w:id="1598" w:author="Jay" w:date="2017-10-22T18:56:00Z">
        <w:r w:rsidR="00673882" w:rsidRPr="00CA52EF" w:rsidDel="006E31EA">
          <w:rPr>
            <w:rFonts w:ascii="Calibri" w:hAnsi="Calibri"/>
            <w:rPrChange w:id="1599" w:author="Jay" w:date="2017-10-22T19:45:00Z">
              <w:rPr/>
            </w:rPrChange>
          </w:rPr>
          <w:delText>Create DMS Migration Task</w:delText>
        </w:r>
      </w:del>
    </w:p>
    <w:p w14:paraId="64740BD0" w14:textId="4E5832AA" w:rsidR="00673882" w:rsidRPr="00CA52EF" w:rsidRDefault="0098472E">
      <w:pPr>
        <w:pStyle w:val="ListParagraph"/>
        <w:numPr>
          <w:ilvl w:val="0"/>
          <w:numId w:val="36"/>
        </w:numPr>
        <w:rPr>
          <w:rFonts w:ascii="Calibri" w:hAnsi="Calibri"/>
          <w:rPrChange w:id="1600" w:author="Jay" w:date="2017-10-22T19:45:00Z">
            <w:rPr/>
          </w:rPrChange>
        </w:rPr>
      </w:pPr>
      <w:del w:id="1601" w:author="Jay" w:date="2017-10-22T18:56:00Z">
        <w:r w:rsidRPr="00CA52EF" w:rsidDel="006E31EA">
          <w:rPr>
            <w:rFonts w:ascii="Calibri" w:hAnsi="Calibri"/>
            <w:rPrChange w:id="1602" w:author="Jay" w:date="2017-10-22T19:45:00Z">
              <w:rPr/>
            </w:rPrChange>
          </w:rPr>
          <w:delText xml:space="preserve">Navigate </w:delText>
        </w:r>
      </w:del>
      <w:ins w:id="1603" w:author="Jay" w:date="2017-10-22T18:56:00Z">
        <w:r w:rsidR="006E31EA" w:rsidRPr="00CA52EF">
          <w:rPr>
            <w:rFonts w:ascii="Calibri" w:hAnsi="Calibri"/>
            <w:rPrChange w:id="1604" w:author="Jay" w:date="2017-10-22T19:45:00Z">
              <w:rPr/>
            </w:rPrChange>
          </w:rPr>
          <w:t>Go to Tasks menu:</w:t>
        </w:r>
      </w:ins>
      <w:del w:id="1605" w:author="Jay" w:date="2017-10-22T18:56:00Z">
        <w:r w:rsidRPr="00CA52EF" w:rsidDel="006E31EA">
          <w:rPr>
            <w:rFonts w:ascii="Calibri" w:hAnsi="Calibri"/>
            <w:rPrChange w:id="1606" w:author="Jay" w:date="2017-10-22T19:45:00Z">
              <w:rPr/>
            </w:rPrChange>
          </w:rPr>
          <w:delText xml:space="preserve">to </w:delText>
        </w:r>
      </w:del>
      <w:r w:rsidRPr="00CA52EF">
        <w:rPr>
          <w:rFonts w:ascii="Calibri" w:hAnsi="Calibri"/>
          <w:rPrChange w:id="1607" w:author="Jay" w:date="2017-10-22T19:45:00Z">
            <w:rPr/>
          </w:rPrChange>
        </w:rPr>
        <w:t>https://</w:t>
      </w:r>
      <w:r w:rsidR="006921F3" w:rsidRPr="00CA52EF">
        <w:rPr>
          <w:rFonts w:ascii="Calibri" w:hAnsi="Calibri"/>
          <w:rPrChange w:id="1608" w:author="Jay" w:date="2017-10-22T19:45:00Z">
            <w:rPr/>
          </w:rPrChange>
        </w:rPr>
        <w:t>ap-northeast-1</w:t>
      </w:r>
      <w:r w:rsidRPr="00CA52EF">
        <w:rPr>
          <w:rFonts w:ascii="Calibri" w:hAnsi="Calibri"/>
          <w:rPrChange w:id="1609" w:author="Jay" w:date="2017-10-22T19:45:00Z">
            <w:rPr/>
          </w:rPrChange>
        </w:rPr>
        <w:t>.console.aws.amazon.com/dms/home?region=</w:t>
      </w:r>
      <w:r w:rsidR="006921F3" w:rsidRPr="00CA52EF">
        <w:rPr>
          <w:rFonts w:ascii="Calibri" w:hAnsi="Calibri"/>
          <w:rPrChange w:id="1610" w:author="Jay" w:date="2017-10-22T19:45:00Z">
            <w:rPr/>
          </w:rPrChange>
        </w:rPr>
        <w:t>ap-northeast-1</w:t>
      </w:r>
      <w:r w:rsidRPr="00CA52EF">
        <w:rPr>
          <w:rFonts w:ascii="Calibri" w:hAnsi="Calibri"/>
          <w:rPrChange w:id="1611" w:author="Jay" w:date="2017-10-22T19:45:00Z">
            <w:rPr/>
          </w:rPrChange>
        </w:rPr>
        <w:t>#tasks</w:t>
      </w:r>
      <w:del w:id="1612" w:author="Jay" w:date="2017-10-22T18:56:00Z">
        <w:r w:rsidR="00374233" w:rsidRPr="00CA52EF" w:rsidDel="006E31EA">
          <w:rPr>
            <w:rFonts w:ascii="Calibri" w:hAnsi="Calibri"/>
            <w:rPrChange w:id="1613" w:author="Jay" w:date="2017-10-22T19:45:00Z">
              <w:rPr/>
            </w:rPrChange>
          </w:rPr>
          <w:delText>:</w:delText>
        </w:r>
      </w:del>
    </w:p>
    <w:p w14:paraId="3BE9C429" w14:textId="32C33A83" w:rsidR="0098472E" w:rsidRPr="00CA52EF" w:rsidDel="006E31EA" w:rsidRDefault="0098472E">
      <w:pPr>
        <w:pStyle w:val="ListParagraph"/>
        <w:numPr>
          <w:ilvl w:val="0"/>
          <w:numId w:val="36"/>
        </w:numPr>
        <w:rPr>
          <w:del w:id="1614" w:author="Jay" w:date="2017-10-22T18:57:00Z"/>
          <w:rFonts w:ascii="Calibri" w:hAnsi="Calibri"/>
          <w:rPrChange w:id="1615" w:author="Jay" w:date="2017-10-22T19:45:00Z">
            <w:rPr>
              <w:del w:id="1616" w:author="Jay" w:date="2017-10-22T18:57:00Z"/>
            </w:rPr>
          </w:rPrChange>
        </w:rPr>
        <w:pPrChange w:id="1617" w:author="Jay" w:date="2017-10-22T18:57:00Z">
          <w:pPr/>
        </w:pPrChange>
      </w:pPr>
      <w:r w:rsidRPr="00CA52EF">
        <w:rPr>
          <w:rFonts w:ascii="Calibri" w:hAnsi="Calibri"/>
          <w:rPrChange w:id="1618" w:author="Jay" w:date="2017-10-22T19:45:00Z">
            <w:rPr/>
          </w:rPrChange>
        </w:rPr>
        <w:t>Click on ‘</w:t>
      </w:r>
      <w:r w:rsidRPr="00CA52EF">
        <w:rPr>
          <w:rFonts w:ascii="Calibri" w:hAnsi="Calibri"/>
          <w:b/>
          <w:rPrChange w:id="1619" w:author="Jay" w:date="2017-10-22T19:45:00Z">
            <w:rPr>
              <w:b/>
            </w:rPr>
          </w:rPrChange>
        </w:rPr>
        <w:t>Create Task</w:t>
      </w:r>
      <w:r w:rsidRPr="00CA52EF">
        <w:rPr>
          <w:rFonts w:ascii="Calibri" w:hAnsi="Calibri"/>
          <w:rPrChange w:id="1620" w:author="Jay" w:date="2017-10-22T19:45:00Z">
            <w:rPr/>
          </w:rPrChange>
        </w:rPr>
        <w:t>’</w:t>
      </w:r>
    </w:p>
    <w:p w14:paraId="72F122C4" w14:textId="77777777" w:rsidR="006E31EA" w:rsidRPr="00CA52EF" w:rsidRDefault="006E31EA" w:rsidP="0098472E">
      <w:pPr>
        <w:pStyle w:val="ListParagraph"/>
        <w:numPr>
          <w:ilvl w:val="0"/>
          <w:numId w:val="36"/>
        </w:numPr>
        <w:rPr>
          <w:ins w:id="1621" w:author="Jay" w:date="2017-10-22T18:57:00Z"/>
          <w:rFonts w:ascii="Calibri" w:hAnsi="Calibri"/>
          <w:rPrChange w:id="1622" w:author="Jay" w:date="2017-10-22T19:45:00Z">
            <w:rPr>
              <w:ins w:id="1623" w:author="Jay" w:date="2017-10-22T18:57:00Z"/>
            </w:rPr>
          </w:rPrChange>
        </w:rPr>
      </w:pPr>
    </w:p>
    <w:p w14:paraId="22E40FBE" w14:textId="65028E1D" w:rsidR="0098472E" w:rsidRPr="00CA52EF" w:rsidDel="006E31EA" w:rsidRDefault="0098472E">
      <w:pPr>
        <w:pStyle w:val="ListParagraph"/>
        <w:numPr>
          <w:ilvl w:val="0"/>
          <w:numId w:val="36"/>
        </w:numPr>
        <w:rPr>
          <w:del w:id="1624" w:author="Jay" w:date="2017-10-22T18:57:00Z"/>
          <w:rFonts w:ascii="Calibri" w:hAnsi="Calibri"/>
          <w:rPrChange w:id="1625" w:author="Jay" w:date="2017-10-22T19:45:00Z">
            <w:rPr>
              <w:del w:id="1626" w:author="Jay" w:date="2017-10-22T18:57:00Z"/>
            </w:rPr>
          </w:rPrChange>
        </w:rPr>
        <w:pPrChange w:id="1627" w:author="Jay" w:date="2017-10-22T18:57:00Z">
          <w:pPr/>
        </w:pPrChange>
      </w:pPr>
      <w:r w:rsidRPr="00CA52EF">
        <w:rPr>
          <w:rFonts w:ascii="Calibri" w:hAnsi="Calibri"/>
          <w:rPrChange w:id="1628" w:author="Jay" w:date="2017-10-22T19:45:00Z">
            <w:rPr/>
          </w:rPrChange>
        </w:rPr>
        <w:t xml:space="preserve">Enter </w:t>
      </w:r>
      <w:del w:id="1629" w:author="Jay" w:date="2017-10-22T18:57:00Z">
        <w:r w:rsidRPr="00CA52EF" w:rsidDel="006E31EA">
          <w:rPr>
            <w:rFonts w:ascii="Calibri" w:hAnsi="Calibri"/>
            <w:rPrChange w:id="1630" w:author="Jay" w:date="2017-10-22T19:45:00Z">
              <w:rPr/>
            </w:rPrChange>
          </w:rPr>
          <w:delText xml:space="preserve">these </w:delText>
        </w:r>
      </w:del>
      <w:ins w:id="1631" w:author="Jay" w:date="2017-10-22T18:57:00Z">
        <w:r w:rsidR="006E31EA" w:rsidRPr="00CA52EF">
          <w:rPr>
            <w:rFonts w:ascii="Calibri" w:hAnsi="Calibri"/>
            <w:rPrChange w:id="1632" w:author="Jay" w:date="2017-10-22T19:45:00Z">
              <w:rPr/>
            </w:rPrChange>
          </w:rPr>
          <w:t>below configuration</w:t>
        </w:r>
      </w:ins>
      <w:del w:id="1633" w:author="Jay" w:date="2017-10-22T18:57:00Z">
        <w:r w:rsidRPr="00CA52EF" w:rsidDel="006E31EA">
          <w:rPr>
            <w:rFonts w:ascii="Calibri" w:hAnsi="Calibri"/>
            <w:rPrChange w:id="1634" w:author="Jay" w:date="2017-10-22T19:45:00Z">
              <w:rPr/>
            </w:rPrChange>
          </w:rPr>
          <w:delText>Details</w:delText>
        </w:r>
      </w:del>
    </w:p>
    <w:p w14:paraId="3335A5E7" w14:textId="63066AC5" w:rsidR="0026531B" w:rsidRPr="00CA52EF" w:rsidDel="006E31EA" w:rsidRDefault="0026531B">
      <w:pPr>
        <w:pStyle w:val="ListParagraph"/>
        <w:numPr>
          <w:ilvl w:val="0"/>
          <w:numId w:val="36"/>
        </w:numPr>
        <w:rPr>
          <w:del w:id="1635" w:author="Jay" w:date="2017-10-22T18:57:00Z"/>
          <w:rFonts w:ascii="Calibri" w:hAnsi="Calibri"/>
          <w:rPrChange w:id="1636" w:author="Jay" w:date="2017-10-22T19:45:00Z">
            <w:rPr>
              <w:del w:id="1637" w:author="Jay" w:date="2017-10-22T18:57:00Z"/>
            </w:rPr>
          </w:rPrChange>
        </w:rPr>
      </w:pPr>
      <w:del w:id="1638" w:author="Jay" w:date="2017-10-22T18:57:00Z">
        <w:r w:rsidRPr="00CA52EF" w:rsidDel="006E31EA">
          <w:rPr>
            <w:rFonts w:ascii="Calibri" w:hAnsi="Calibri"/>
            <w:rPrChange w:id="1639" w:author="Jay" w:date="2017-10-22T19:45:00Z">
              <w:rPr/>
            </w:rPrChange>
          </w:rPr>
          <w:delText>Basic Info</w:delText>
        </w:r>
      </w:del>
    </w:p>
    <w:p w14:paraId="33AD3121" w14:textId="083AFC4F" w:rsidR="0026531B" w:rsidRPr="00CA52EF" w:rsidDel="006E31EA" w:rsidRDefault="0026531B">
      <w:pPr>
        <w:pStyle w:val="ListParagraph"/>
        <w:rPr>
          <w:del w:id="1640" w:author="Jay" w:date="2017-10-22T18:57:00Z"/>
          <w:rFonts w:ascii="Calibri" w:hAnsi="Calibri"/>
          <w:rPrChange w:id="1641" w:author="Jay" w:date="2017-10-22T19:45:00Z">
            <w:rPr>
              <w:del w:id="1642" w:author="Jay" w:date="2017-10-22T18:57:00Z"/>
            </w:rPr>
          </w:rPrChange>
        </w:rPr>
        <w:pPrChange w:id="1643" w:author="Jay" w:date="2017-10-22T18:57:00Z">
          <w:pPr/>
        </w:pPrChange>
      </w:pPr>
    </w:p>
    <w:p w14:paraId="16429023" w14:textId="59EE1606" w:rsidR="0026531B" w:rsidRPr="00CA52EF" w:rsidDel="006E31EA" w:rsidRDefault="0026531B">
      <w:pPr>
        <w:pStyle w:val="ListParagraph"/>
        <w:rPr>
          <w:del w:id="1644" w:author="Jay" w:date="2017-10-22T18:57:00Z"/>
          <w:rFonts w:ascii="Calibri" w:hAnsi="Calibri"/>
          <w:rPrChange w:id="1645" w:author="Jay" w:date="2017-10-22T19:45:00Z">
            <w:rPr>
              <w:del w:id="1646" w:author="Jay" w:date="2017-10-22T18:57:00Z"/>
            </w:rPr>
          </w:rPrChange>
        </w:rPr>
        <w:pPrChange w:id="1647" w:author="Jay" w:date="2017-10-22T18:57:00Z">
          <w:pPr/>
        </w:pPrChange>
      </w:pPr>
      <w:del w:id="1648" w:author="Jay" w:date="2017-10-22T18:57:00Z">
        <w:r w:rsidRPr="00CA52EF" w:rsidDel="006E31EA">
          <w:rPr>
            <w:rFonts w:ascii="Calibri" w:hAnsi="Calibri"/>
            <w:rPrChange w:id="1649" w:author="Jay" w:date="2017-10-22T19:45:00Z">
              <w:rPr/>
            </w:rPrChange>
          </w:rPr>
          <w:delText>Make sure your configuration looks like the image below</w:delText>
        </w:r>
      </w:del>
    </w:p>
    <w:p w14:paraId="21300953" w14:textId="77777777" w:rsidR="00607698" w:rsidRPr="00CA52EF" w:rsidRDefault="00607698">
      <w:pPr>
        <w:pStyle w:val="ListParagraph"/>
        <w:numPr>
          <w:ilvl w:val="0"/>
          <w:numId w:val="36"/>
        </w:numPr>
        <w:rPr>
          <w:rFonts w:ascii="Calibri" w:hAnsi="Calibri"/>
          <w:rPrChange w:id="1650" w:author="Jay" w:date="2017-10-22T19:45:00Z">
            <w:rPr/>
          </w:rPrChange>
        </w:rPr>
        <w:pPrChange w:id="1651" w:author="Jay" w:date="2017-10-22T18:57:00Z">
          <w:pPr/>
        </w:pPrChange>
      </w:pPr>
    </w:p>
    <w:tbl>
      <w:tblPr>
        <w:tblStyle w:val="TableGrid"/>
        <w:tblW w:w="0" w:type="auto"/>
        <w:tblInd w:w="421" w:type="dxa"/>
        <w:tblLook w:val="04A0" w:firstRow="1" w:lastRow="0" w:firstColumn="1" w:lastColumn="0" w:noHBand="0" w:noVBand="1"/>
        <w:tblPrChange w:id="1652" w:author="Jay" w:date="2017-10-22T18:58:00Z">
          <w:tblPr>
            <w:tblStyle w:val="TableGrid"/>
            <w:tblW w:w="0" w:type="auto"/>
            <w:tblInd w:w="300" w:type="dxa"/>
            <w:tblLook w:val="04A0" w:firstRow="1" w:lastRow="0" w:firstColumn="1" w:lastColumn="0" w:noHBand="0" w:noVBand="1"/>
          </w:tblPr>
        </w:tblPrChange>
      </w:tblPr>
      <w:tblGrid>
        <w:gridCol w:w="3268"/>
        <w:gridCol w:w="4941"/>
        <w:tblGridChange w:id="1653">
          <w:tblGrid>
            <w:gridCol w:w="3389"/>
            <w:gridCol w:w="4941"/>
          </w:tblGrid>
        </w:tblGridChange>
      </w:tblGrid>
      <w:tr w:rsidR="006E31EA" w:rsidRPr="00CA52EF" w14:paraId="5575C321" w14:textId="77777777" w:rsidTr="006E31EA">
        <w:trPr>
          <w:ins w:id="1654" w:author="Jay" w:date="2017-10-22T18:57:00Z"/>
        </w:trPr>
        <w:tc>
          <w:tcPr>
            <w:tcW w:w="3268" w:type="dxa"/>
            <w:tcPrChange w:id="1655" w:author="Jay" w:date="2017-10-22T18:58:00Z">
              <w:tcPr>
                <w:tcW w:w="3389" w:type="dxa"/>
              </w:tcPr>
            </w:tcPrChange>
          </w:tcPr>
          <w:p w14:paraId="39B3656B" w14:textId="1D32452E" w:rsidR="006E31EA" w:rsidRPr="00644161" w:rsidRDefault="006E31EA" w:rsidP="00607698">
            <w:pPr>
              <w:rPr>
                <w:ins w:id="1656" w:author="Jay" w:date="2017-10-22T18:57:00Z"/>
                <w:rFonts w:ascii="Calibri" w:hAnsi="Calibri"/>
                <w:sz w:val="20"/>
                <w:szCs w:val="20"/>
                <w:rPrChange w:id="1657" w:author="Jay" w:date="2017-10-22T20:14:00Z">
                  <w:rPr>
                    <w:ins w:id="1658" w:author="Jay" w:date="2017-10-22T18:57:00Z"/>
                  </w:rPr>
                </w:rPrChange>
              </w:rPr>
            </w:pPr>
            <w:ins w:id="1659" w:author="Jay" w:date="2017-10-22T18:57:00Z">
              <w:r w:rsidRPr="00644161">
                <w:rPr>
                  <w:rFonts w:ascii="Calibri" w:hAnsi="Calibri"/>
                  <w:sz w:val="20"/>
                  <w:szCs w:val="20"/>
                  <w:rPrChange w:id="1660" w:author="Jay" w:date="2017-10-22T20:14:00Z">
                    <w:rPr/>
                  </w:rPrChange>
                </w:rPr>
                <w:t>Task name</w:t>
              </w:r>
            </w:ins>
          </w:p>
        </w:tc>
        <w:tc>
          <w:tcPr>
            <w:tcW w:w="4941" w:type="dxa"/>
            <w:tcPrChange w:id="1661" w:author="Jay" w:date="2017-10-22T18:58:00Z">
              <w:tcPr>
                <w:tcW w:w="4941" w:type="dxa"/>
              </w:tcPr>
            </w:tcPrChange>
          </w:tcPr>
          <w:p w14:paraId="32467EA8" w14:textId="6D5712F3" w:rsidR="006E31EA" w:rsidRPr="00644161" w:rsidRDefault="006E31EA" w:rsidP="00607698">
            <w:pPr>
              <w:rPr>
                <w:ins w:id="1662" w:author="Jay" w:date="2017-10-22T18:57:00Z"/>
                <w:rFonts w:ascii="Calibri" w:hAnsi="Calibri"/>
                <w:sz w:val="20"/>
                <w:szCs w:val="20"/>
                <w:rPrChange w:id="1663" w:author="Jay" w:date="2017-10-22T20:14:00Z">
                  <w:rPr>
                    <w:ins w:id="1664" w:author="Jay" w:date="2017-10-22T18:57:00Z"/>
                  </w:rPr>
                </w:rPrChange>
              </w:rPr>
            </w:pPr>
            <w:ins w:id="1665" w:author="Jay" w:date="2017-10-22T18:57:00Z">
              <w:r w:rsidRPr="00644161">
                <w:rPr>
                  <w:rFonts w:ascii="Calibri" w:hAnsi="Calibri"/>
                  <w:sz w:val="20"/>
                  <w:szCs w:val="20"/>
                  <w:rPrChange w:id="1666" w:author="Jay" w:date="2017-10-22T20:14:00Z">
                    <w:rPr/>
                  </w:rPrChange>
                </w:rPr>
                <w:t>task-oracle-to-postgres</w:t>
              </w:r>
            </w:ins>
          </w:p>
        </w:tc>
      </w:tr>
      <w:tr w:rsidR="006E31EA" w:rsidRPr="00CA52EF" w14:paraId="3ADC3971" w14:textId="77777777" w:rsidTr="006E31EA">
        <w:tc>
          <w:tcPr>
            <w:tcW w:w="3268" w:type="dxa"/>
            <w:tcPrChange w:id="1667" w:author="Jay" w:date="2017-10-22T18:58:00Z">
              <w:tcPr>
                <w:tcW w:w="3389" w:type="dxa"/>
              </w:tcPr>
            </w:tcPrChange>
          </w:tcPr>
          <w:p w14:paraId="499A69BE" w14:textId="26083DA9" w:rsidR="00607698" w:rsidRPr="00644161" w:rsidRDefault="00607698" w:rsidP="00607698">
            <w:pPr>
              <w:rPr>
                <w:rFonts w:ascii="Calibri" w:hAnsi="Calibri"/>
                <w:sz w:val="20"/>
                <w:szCs w:val="20"/>
                <w:rPrChange w:id="1668" w:author="Jay" w:date="2017-10-22T20:14:00Z">
                  <w:rPr/>
                </w:rPrChange>
              </w:rPr>
            </w:pPr>
            <w:r w:rsidRPr="00644161">
              <w:rPr>
                <w:rFonts w:ascii="Calibri" w:hAnsi="Calibri"/>
                <w:sz w:val="20"/>
                <w:szCs w:val="20"/>
                <w:rPrChange w:id="1669" w:author="Jay" w:date="2017-10-22T20:14:00Z">
                  <w:rPr/>
                </w:rPrChange>
              </w:rPr>
              <w:t>Replication instance</w:t>
            </w:r>
          </w:p>
        </w:tc>
        <w:tc>
          <w:tcPr>
            <w:tcW w:w="4941" w:type="dxa"/>
            <w:tcPrChange w:id="1670" w:author="Jay" w:date="2017-10-22T18:58:00Z">
              <w:tcPr>
                <w:tcW w:w="4941" w:type="dxa"/>
              </w:tcPr>
            </w:tcPrChange>
          </w:tcPr>
          <w:p w14:paraId="43D76F78" w14:textId="25323DF5" w:rsidR="00607698" w:rsidRPr="00644161" w:rsidRDefault="00607698" w:rsidP="00607698">
            <w:pPr>
              <w:rPr>
                <w:rFonts w:ascii="Calibri" w:hAnsi="Calibri"/>
                <w:sz w:val="20"/>
                <w:szCs w:val="20"/>
                <w:rPrChange w:id="1671" w:author="Jay" w:date="2017-10-22T20:14:00Z">
                  <w:rPr/>
                </w:rPrChange>
              </w:rPr>
            </w:pPr>
            <w:r w:rsidRPr="00644161">
              <w:rPr>
                <w:rFonts w:ascii="Calibri" w:hAnsi="Calibri"/>
                <w:sz w:val="20"/>
                <w:szCs w:val="20"/>
                <w:rPrChange w:id="1672" w:author="Jay" w:date="2017-10-22T20:14:00Z">
                  <w:rPr/>
                </w:rPrChange>
              </w:rPr>
              <w:t>dms-workshop-instance</w:t>
            </w:r>
          </w:p>
        </w:tc>
      </w:tr>
      <w:tr w:rsidR="006E31EA" w:rsidRPr="00CA52EF" w14:paraId="7038DBCB" w14:textId="77777777" w:rsidTr="006E31EA">
        <w:tc>
          <w:tcPr>
            <w:tcW w:w="3268" w:type="dxa"/>
            <w:tcPrChange w:id="1673" w:author="Jay" w:date="2017-10-22T18:58:00Z">
              <w:tcPr>
                <w:tcW w:w="3389" w:type="dxa"/>
              </w:tcPr>
            </w:tcPrChange>
          </w:tcPr>
          <w:p w14:paraId="2D947EA4" w14:textId="7BA52CDD" w:rsidR="00607698" w:rsidRPr="00644161" w:rsidRDefault="00607698" w:rsidP="00607698">
            <w:pPr>
              <w:rPr>
                <w:rFonts w:ascii="Calibri" w:hAnsi="Calibri"/>
                <w:sz w:val="20"/>
                <w:szCs w:val="20"/>
                <w:rPrChange w:id="1674" w:author="Jay" w:date="2017-10-22T20:14:00Z">
                  <w:rPr/>
                </w:rPrChange>
              </w:rPr>
            </w:pPr>
            <w:r w:rsidRPr="00644161">
              <w:rPr>
                <w:rFonts w:ascii="Calibri" w:hAnsi="Calibri"/>
                <w:sz w:val="20"/>
                <w:szCs w:val="20"/>
                <w:rPrChange w:id="1675" w:author="Jay" w:date="2017-10-22T20:14:00Z">
                  <w:rPr/>
                </w:rPrChange>
              </w:rPr>
              <w:t>Source endpoint</w:t>
            </w:r>
          </w:p>
        </w:tc>
        <w:tc>
          <w:tcPr>
            <w:tcW w:w="4941" w:type="dxa"/>
            <w:tcPrChange w:id="1676" w:author="Jay" w:date="2017-10-22T18:58:00Z">
              <w:tcPr>
                <w:tcW w:w="4941" w:type="dxa"/>
              </w:tcPr>
            </w:tcPrChange>
          </w:tcPr>
          <w:p w14:paraId="34CB2435" w14:textId="0AB70210" w:rsidR="00607698" w:rsidRPr="00644161" w:rsidRDefault="00607698" w:rsidP="00607698">
            <w:pPr>
              <w:rPr>
                <w:rFonts w:ascii="Calibri" w:hAnsi="Calibri"/>
                <w:sz w:val="20"/>
                <w:szCs w:val="20"/>
                <w:rPrChange w:id="1677" w:author="Jay" w:date="2017-10-22T20:14:00Z">
                  <w:rPr/>
                </w:rPrChange>
              </w:rPr>
            </w:pPr>
            <w:r w:rsidRPr="00644161">
              <w:rPr>
                <w:rFonts w:ascii="Calibri" w:hAnsi="Calibri"/>
                <w:sz w:val="20"/>
                <w:szCs w:val="20"/>
                <w:rPrChange w:id="1678" w:author="Jay" w:date="2017-10-22T20:14:00Z">
                  <w:rPr/>
                </w:rPrChange>
              </w:rPr>
              <w:t>dms-workshop-oracle</w:t>
            </w:r>
          </w:p>
        </w:tc>
      </w:tr>
      <w:tr w:rsidR="006E31EA" w:rsidRPr="00CA52EF" w14:paraId="65444DE3" w14:textId="77777777" w:rsidTr="006E31EA">
        <w:tc>
          <w:tcPr>
            <w:tcW w:w="3268" w:type="dxa"/>
            <w:tcPrChange w:id="1679" w:author="Jay" w:date="2017-10-22T18:58:00Z">
              <w:tcPr>
                <w:tcW w:w="3389" w:type="dxa"/>
              </w:tcPr>
            </w:tcPrChange>
          </w:tcPr>
          <w:p w14:paraId="5054F315" w14:textId="52B0EA99" w:rsidR="00607698" w:rsidRPr="00644161" w:rsidRDefault="00607698" w:rsidP="00607698">
            <w:pPr>
              <w:rPr>
                <w:rFonts w:ascii="Calibri" w:hAnsi="Calibri"/>
                <w:sz w:val="20"/>
                <w:szCs w:val="20"/>
                <w:rPrChange w:id="1680" w:author="Jay" w:date="2017-10-22T20:14:00Z">
                  <w:rPr/>
                </w:rPrChange>
              </w:rPr>
            </w:pPr>
            <w:r w:rsidRPr="00644161">
              <w:rPr>
                <w:rFonts w:ascii="Calibri" w:hAnsi="Calibri"/>
                <w:sz w:val="20"/>
                <w:szCs w:val="20"/>
                <w:rPrChange w:id="1681" w:author="Jay" w:date="2017-10-22T20:14:00Z">
                  <w:rPr/>
                </w:rPrChange>
              </w:rPr>
              <w:t>Target endpoint</w:t>
            </w:r>
          </w:p>
        </w:tc>
        <w:tc>
          <w:tcPr>
            <w:tcW w:w="4941" w:type="dxa"/>
            <w:tcPrChange w:id="1682" w:author="Jay" w:date="2017-10-22T18:58:00Z">
              <w:tcPr>
                <w:tcW w:w="4941" w:type="dxa"/>
              </w:tcPr>
            </w:tcPrChange>
          </w:tcPr>
          <w:p w14:paraId="65FE3BAD" w14:textId="6824BF01" w:rsidR="00607698" w:rsidRPr="00644161" w:rsidRDefault="00607698" w:rsidP="00607698">
            <w:pPr>
              <w:rPr>
                <w:rFonts w:ascii="Calibri" w:hAnsi="Calibri"/>
                <w:sz w:val="20"/>
                <w:szCs w:val="20"/>
                <w:rPrChange w:id="1683" w:author="Jay" w:date="2017-10-22T20:14:00Z">
                  <w:rPr/>
                </w:rPrChange>
              </w:rPr>
            </w:pPr>
            <w:r w:rsidRPr="00644161">
              <w:rPr>
                <w:rFonts w:ascii="Calibri" w:hAnsi="Calibri"/>
                <w:sz w:val="20"/>
                <w:szCs w:val="20"/>
                <w:rPrChange w:id="1684" w:author="Jay" w:date="2017-10-22T20:14:00Z">
                  <w:rPr/>
                </w:rPrChange>
              </w:rPr>
              <w:t>dms-workshop-postgres</w:t>
            </w:r>
          </w:p>
        </w:tc>
      </w:tr>
      <w:tr w:rsidR="006E31EA" w:rsidRPr="00CA52EF" w14:paraId="43CCF988" w14:textId="77777777" w:rsidTr="006E31EA">
        <w:tc>
          <w:tcPr>
            <w:tcW w:w="3268" w:type="dxa"/>
            <w:tcPrChange w:id="1685" w:author="Jay" w:date="2017-10-22T18:58:00Z">
              <w:tcPr>
                <w:tcW w:w="3389" w:type="dxa"/>
              </w:tcPr>
            </w:tcPrChange>
          </w:tcPr>
          <w:p w14:paraId="086CE8D7" w14:textId="3F58F39A" w:rsidR="00607698" w:rsidRPr="00644161" w:rsidRDefault="00607698" w:rsidP="000F033C">
            <w:pPr>
              <w:rPr>
                <w:rFonts w:ascii="Calibri" w:hAnsi="Calibri"/>
                <w:sz w:val="20"/>
                <w:szCs w:val="20"/>
                <w:rPrChange w:id="1686" w:author="Jay" w:date="2017-10-22T20:14:00Z">
                  <w:rPr/>
                </w:rPrChange>
              </w:rPr>
            </w:pPr>
            <w:r w:rsidRPr="00644161">
              <w:rPr>
                <w:rFonts w:ascii="Calibri" w:hAnsi="Calibri"/>
                <w:sz w:val="20"/>
                <w:szCs w:val="20"/>
                <w:rPrChange w:id="1687" w:author="Jay" w:date="2017-10-22T20:14:00Z">
                  <w:rPr/>
                </w:rPrChange>
              </w:rPr>
              <w:t>Migration type</w:t>
            </w:r>
          </w:p>
        </w:tc>
        <w:tc>
          <w:tcPr>
            <w:tcW w:w="4941" w:type="dxa"/>
            <w:tcPrChange w:id="1688" w:author="Jay" w:date="2017-10-22T18:58:00Z">
              <w:tcPr>
                <w:tcW w:w="4941" w:type="dxa"/>
              </w:tcPr>
            </w:tcPrChange>
          </w:tcPr>
          <w:p w14:paraId="552D3EBF" w14:textId="07809714" w:rsidR="00607698" w:rsidRPr="00644161" w:rsidRDefault="000F033C" w:rsidP="00607698">
            <w:pPr>
              <w:rPr>
                <w:rFonts w:ascii="Calibri" w:hAnsi="Calibri"/>
                <w:sz w:val="20"/>
                <w:szCs w:val="20"/>
                <w:rPrChange w:id="1689" w:author="Jay" w:date="2017-10-22T20:14:00Z">
                  <w:rPr/>
                </w:rPrChange>
              </w:rPr>
            </w:pPr>
            <w:r w:rsidRPr="00644161">
              <w:rPr>
                <w:rFonts w:ascii="Calibri" w:hAnsi="Calibri"/>
                <w:sz w:val="20"/>
                <w:szCs w:val="20"/>
                <w:rPrChange w:id="1690" w:author="Jay" w:date="2017-10-22T20:14:00Z">
                  <w:rPr/>
                </w:rPrChange>
              </w:rPr>
              <w:t>Migrate existing data and replicate ongoing changes</w:t>
            </w:r>
          </w:p>
        </w:tc>
      </w:tr>
      <w:tr w:rsidR="006E31EA" w:rsidRPr="00CA52EF" w14:paraId="6AB9B852" w14:textId="77777777" w:rsidTr="006E31EA">
        <w:tc>
          <w:tcPr>
            <w:tcW w:w="3268" w:type="dxa"/>
            <w:tcPrChange w:id="1691" w:author="Jay" w:date="2017-10-22T18:58:00Z">
              <w:tcPr>
                <w:tcW w:w="3389" w:type="dxa"/>
              </w:tcPr>
            </w:tcPrChange>
          </w:tcPr>
          <w:p w14:paraId="298DAF93" w14:textId="28FA15A8" w:rsidR="00607698" w:rsidRPr="00644161" w:rsidRDefault="00607698" w:rsidP="000F033C">
            <w:pPr>
              <w:rPr>
                <w:rFonts w:ascii="Calibri" w:hAnsi="Calibri"/>
                <w:sz w:val="20"/>
                <w:szCs w:val="20"/>
                <w:rPrChange w:id="1692" w:author="Jay" w:date="2017-10-22T20:14:00Z">
                  <w:rPr/>
                </w:rPrChange>
              </w:rPr>
            </w:pPr>
            <w:r w:rsidRPr="00644161">
              <w:rPr>
                <w:rFonts w:ascii="Calibri" w:hAnsi="Calibri"/>
                <w:sz w:val="20"/>
                <w:szCs w:val="20"/>
                <w:rPrChange w:id="1693" w:author="Jay" w:date="2017-10-22T20:14:00Z">
                  <w:rPr/>
                </w:rPrChange>
              </w:rPr>
              <w:t>Start task on create</w:t>
            </w:r>
          </w:p>
        </w:tc>
        <w:tc>
          <w:tcPr>
            <w:tcW w:w="4941" w:type="dxa"/>
            <w:tcPrChange w:id="1694" w:author="Jay" w:date="2017-10-22T18:58:00Z">
              <w:tcPr>
                <w:tcW w:w="4941" w:type="dxa"/>
              </w:tcPr>
            </w:tcPrChange>
          </w:tcPr>
          <w:p w14:paraId="3B9553B9" w14:textId="10B4E09F" w:rsidR="00607698" w:rsidRPr="00644161" w:rsidRDefault="000F033C" w:rsidP="00607698">
            <w:pPr>
              <w:rPr>
                <w:rFonts w:ascii="Calibri" w:hAnsi="Calibri"/>
                <w:sz w:val="20"/>
                <w:szCs w:val="20"/>
                <w:rPrChange w:id="1695" w:author="Jay" w:date="2017-10-22T20:14:00Z">
                  <w:rPr/>
                </w:rPrChange>
              </w:rPr>
            </w:pPr>
            <w:r w:rsidRPr="00644161">
              <w:rPr>
                <w:rFonts w:ascii="Calibri" w:hAnsi="Calibri"/>
                <w:sz w:val="20"/>
                <w:szCs w:val="20"/>
                <w:rPrChange w:id="1696" w:author="Jay" w:date="2017-10-22T20:14:00Z">
                  <w:rPr/>
                </w:rPrChange>
              </w:rPr>
              <w:t>Checked</w:t>
            </w:r>
          </w:p>
        </w:tc>
      </w:tr>
    </w:tbl>
    <w:p w14:paraId="0418E0DB" w14:textId="77777777" w:rsidR="00607698" w:rsidRPr="00CA52EF" w:rsidRDefault="00607698" w:rsidP="00607698">
      <w:pPr>
        <w:rPr>
          <w:rFonts w:ascii="Calibri" w:hAnsi="Calibri"/>
          <w:rPrChange w:id="1697" w:author="Jay" w:date="2017-10-22T19:45:00Z">
            <w:rPr/>
          </w:rPrChange>
        </w:rPr>
      </w:pPr>
    </w:p>
    <w:p w14:paraId="12A05DB1" w14:textId="21374A59" w:rsidR="0026531B" w:rsidRPr="00CA52EF" w:rsidRDefault="0037113B" w:rsidP="0037113B">
      <w:pPr>
        <w:rPr>
          <w:rFonts w:ascii="Calibri" w:hAnsi="Calibri"/>
          <w:rPrChange w:id="1698" w:author="Jay" w:date="2017-10-22T19:45:00Z">
            <w:rPr/>
          </w:rPrChange>
        </w:rPr>
      </w:pPr>
      <w:r w:rsidRPr="00CA52EF">
        <w:rPr>
          <w:rFonts w:ascii="Calibri" w:hAnsi="Calibri"/>
          <w:noProof/>
          <w:rPrChange w:id="1699" w:author="Jay" w:date="2017-10-22T19:45:00Z">
            <w:rPr>
              <w:noProof/>
            </w:rPr>
          </w:rPrChange>
        </w:rPr>
        <w:drawing>
          <wp:inline distT="0" distB="0" distL="0" distR="0" wp14:anchorId="612BEBCE" wp14:editId="04D1DC69">
            <wp:extent cx="4572248" cy="2745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4572930" cy="2746150"/>
                    </a:xfrm>
                    <a:prstGeom prst="rect">
                      <a:avLst/>
                    </a:prstGeom>
                  </pic:spPr>
                </pic:pic>
              </a:graphicData>
            </a:graphic>
          </wp:inline>
        </w:drawing>
      </w:r>
    </w:p>
    <w:p w14:paraId="2D371403" w14:textId="75703DC1" w:rsidR="0026531B" w:rsidRPr="00CA52EF" w:rsidDel="006E31EA" w:rsidRDefault="0037113B" w:rsidP="0026531B">
      <w:pPr>
        <w:pStyle w:val="ListParagraph"/>
        <w:numPr>
          <w:ilvl w:val="0"/>
          <w:numId w:val="36"/>
        </w:numPr>
        <w:rPr>
          <w:del w:id="1700" w:author="Jay" w:date="2017-10-22T18:58:00Z"/>
          <w:rFonts w:ascii="Calibri" w:hAnsi="Calibri"/>
          <w:rPrChange w:id="1701" w:author="Jay" w:date="2017-10-22T19:45:00Z">
            <w:rPr>
              <w:del w:id="1702" w:author="Jay" w:date="2017-10-22T18:58:00Z"/>
            </w:rPr>
          </w:rPrChange>
        </w:rPr>
      </w:pPr>
      <w:r w:rsidRPr="00CA52EF">
        <w:rPr>
          <w:rFonts w:ascii="Calibri" w:hAnsi="Calibri"/>
          <w:rPrChange w:id="1703" w:author="Jay" w:date="2017-10-22T19:45:00Z">
            <w:rPr/>
          </w:rPrChange>
        </w:rPr>
        <w:lastRenderedPageBreak/>
        <w:t>Task Settings</w:t>
      </w:r>
    </w:p>
    <w:p w14:paraId="3F0874FC" w14:textId="7D4C705A" w:rsidR="0026531B" w:rsidRPr="00CA52EF" w:rsidRDefault="0026531B">
      <w:pPr>
        <w:pStyle w:val="ListParagraph"/>
        <w:numPr>
          <w:ilvl w:val="0"/>
          <w:numId w:val="36"/>
        </w:numPr>
        <w:rPr>
          <w:rFonts w:ascii="Calibri" w:hAnsi="Calibri"/>
          <w:rPrChange w:id="1704" w:author="Jay" w:date="2017-10-22T19:45:00Z">
            <w:rPr/>
          </w:rPrChange>
        </w:rPr>
        <w:pPrChange w:id="1705" w:author="Jay" w:date="2017-10-22T18:58:00Z">
          <w:pPr/>
        </w:pPrChange>
      </w:pPr>
    </w:p>
    <w:tbl>
      <w:tblPr>
        <w:tblStyle w:val="TableGrid"/>
        <w:tblW w:w="0" w:type="auto"/>
        <w:tblInd w:w="449" w:type="dxa"/>
        <w:tblLook w:val="04A0" w:firstRow="1" w:lastRow="0" w:firstColumn="1" w:lastColumn="0" w:noHBand="0" w:noVBand="1"/>
        <w:tblPrChange w:id="1706" w:author="Jay" w:date="2017-10-22T18:58:00Z">
          <w:tblPr>
            <w:tblStyle w:val="TableGrid"/>
            <w:tblW w:w="0" w:type="auto"/>
            <w:tblLook w:val="04A0" w:firstRow="1" w:lastRow="0" w:firstColumn="1" w:lastColumn="0" w:noHBand="0" w:noVBand="1"/>
          </w:tblPr>
        </w:tblPrChange>
      </w:tblPr>
      <w:tblGrid>
        <w:gridCol w:w="3866"/>
        <w:gridCol w:w="4315"/>
        <w:tblGridChange w:id="1707">
          <w:tblGrid>
            <w:gridCol w:w="4315"/>
            <w:gridCol w:w="4315"/>
          </w:tblGrid>
        </w:tblGridChange>
      </w:tblGrid>
      <w:tr w:rsidR="00D96DDA" w:rsidRPr="00CA52EF" w14:paraId="1CF3594E" w14:textId="77777777" w:rsidTr="006E31EA">
        <w:tc>
          <w:tcPr>
            <w:tcW w:w="3866" w:type="dxa"/>
            <w:tcPrChange w:id="1708" w:author="Jay" w:date="2017-10-22T18:58:00Z">
              <w:tcPr>
                <w:tcW w:w="4315" w:type="dxa"/>
              </w:tcPr>
            </w:tcPrChange>
          </w:tcPr>
          <w:p w14:paraId="33061188" w14:textId="6A48F8D8" w:rsidR="00D96DDA" w:rsidRPr="00644161" w:rsidRDefault="00613AB1" w:rsidP="00613AB1">
            <w:pPr>
              <w:rPr>
                <w:rFonts w:ascii="Calibri" w:hAnsi="Calibri"/>
                <w:sz w:val="20"/>
                <w:szCs w:val="20"/>
                <w:rPrChange w:id="1709" w:author="Jay" w:date="2017-10-22T20:14:00Z">
                  <w:rPr/>
                </w:rPrChange>
              </w:rPr>
            </w:pPr>
            <w:r w:rsidRPr="00644161">
              <w:rPr>
                <w:rFonts w:ascii="Calibri" w:hAnsi="Calibri"/>
                <w:sz w:val="20"/>
                <w:szCs w:val="20"/>
                <w:rPrChange w:id="1710" w:author="Jay" w:date="2017-10-22T20:14:00Z">
                  <w:rPr/>
                </w:rPrChange>
              </w:rPr>
              <w:t>Target table preparation mode</w:t>
            </w:r>
          </w:p>
        </w:tc>
        <w:tc>
          <w:tcPr>
            <w:tcW w:w="4315" w:type="dxa"/>
            <w:tcPrChange w:id="1711" w:author="Jay" w:date="2017-10-22T18:58:00Z">
              <w:tcPr>
                <w:tcW w:w="4315" w:type="dxa"/>
              </w:tcPr>
            </w:tcPrChange>
          </w:tcPr>
          <w:p w14:paraId="0ADB5FB5" w14:textId="215605E4" w:rsidR="00D96DDA" w:rsidRPr="00644161" w:rsidRDefault="00613AB1" w:rsidP="00D96DDA">
            <w:pPr>
              <w:rPr>
                <w:rFonts w:ascii="Calibri" w:hAnsi="Calibri"/>
                <w:sz w:val="20"/>
                <w:szCs w:val="20"/>
                <w:rPrChange w:id="1712" w:author="Jay" w:date="2017-10-22T20:14:00Z">
                  <w:rPr/>
                </w:rPrChange>
              </w:rPr>
            </w:pPr>
            <w:del w:id="1713" w:author="Jay" w:date="2017-10-22T19:52:00Z">
              <w:r w:rsidRPr="00644161" w:rsidDel="004634F1">
                <w:rPr>
                  <w:rFonts w:ascii="Calibri" w:hAnsi="Calibri"/>
                  <w:sz w:val="20"/>
                  <w:szCs w:val="20"/>
                  <w:rPrChange w:id="1714" w:author="Jay" w:date="2017-10-22T20:14:00Z">
                    <w:rPr/>
                  </w:rPrChange>
                </w:rPr>
                <w:delText>Truncate</w:delText>
              </w:r>
            </w:del>
            <w:ins w:id="1715" w:author="Jay" w:date="2017-10-22T19:52:00Z">
              <w:r w:rsidR="004634F1" w:rsidRPr="00644161">
                <w:rPr>
                  <w:rFonts w:ascii="Calibri" w:hAnsi="Calibri"/>
                  <w:sz w:val="20"/>
                  <w:szCs w:val="20"/>
                  <w:rPrChange w:id="1716" w:author="Jay" w:date="2017-10-22T20:14:00Z">
                    <w:rPr>
                      <w:rFonts w:ascii="Calibri" w:hAnsi="Calibri"/>
                    </w:rPr>
                  </w:rPrChange>
                </w:rPr>
                <w:t>Do nothing</w:t>
              </w:r>
            </w:ins>
          </w:p>
        </w:tc>
      </w:tr>
      <w:tr w:rsidR="00D96DDA" w:rsidRPr="00CA52EF" w14:paraId="6025DB10" w14:textId="77777777" w:rsidTr="006E31EA">
        <w:tc>
          <w:tcPr>
            <w:tcW w:w="3866" w:type="dxa"/>
            <w:tcPrChange w:id="1717" w:author="Jay" w:date="2017-10-22T18:58:00Z">
              <w:tcPr>
                <w:tcW w:w="4315" w:type="dxa"/>
              </w:tcPr>
            </w:tcPrChange>
          </w:tcPr>
          <w:p w14:paraId="3EB5C1CE" w14:textId="11829FD5" w:rsidR="00D96DDA" w:rsidRPr="00644161" w:rsidRDefault="00613AB1" w:rsidP="00613AB1">
            <w:pPr>
              <w:rPr>
                <w:rFonts w:ascii="Calibri" w:hAnsi="Calibri"/>
                <w:sz w:val="20"/>
                <w:szCs w:val="20"/>
                <w:rPrChange w:id="1718" w:author="Jay" w:date="2017-10-22T20:14:00Z">
                  <w:rPr/>
                </w:rPrChange>
              </w:rPr>
            </w:pPr>
            <w:r w:rsidRPr="00644161">
              <w:rPr>
                <w:rFonts w:ascii="Calibri" w:hAnsi="Calibri"/>
                <w:sz w:val="20"/>
                <w:szCs w:val="20"/>
                <w:rPrChange w:id="1719" w:author="Jay" w:date="2017-10-22T20:14:00Z">
                  <w:rPr/>
                </w:rPrChange>
              </w:rPr>
              <w:t>Stop task after full load completes</w:t>
            </w:r>
          </w:p>
        </w:tc>
        <w:tc>
          <w:tcPr>
            <w:tcW w:w="4315" w:type="dxa"/>
            <w:tcPrChange w:id="1720" w:author="Jay" w:date="2017-10-22T18:58:00Z">
              <w:tcPr>
                <w:tcW w:w="4315" w:type="dxa"/>
              </w:tcPr>
            </w:tcPrChange>
          </w:tcPr>
          <w:p w14:paraId="5DD8C5B7" w14:textId="5B3A600E" w:rsidR="00D96DDA" w:rsidRPr="00644161" w:rsidRDefault="00613AB1" w:rsidP="00D96DDA">
            <w:pPr>
              <w:rPr>
                <w:rFonts w:ascii="Calibri" w:hAnsi="Calibri"/>
                <w:sz w:val="20"/>
                <w:szCs w:val="20"/>
                <w:rPrChange w:id="1721" w:author="Jay" w:date="2017-10-22T20:14:00Z">
                  <w:rPr/>
                </w:rPrChange>
              </w:rPr>
            </w:pPr>
            <w:r w:rsidRPr="00644161">
              <w:rPr>
                <w:rFonts w:ascii="Calibri" w:hAnsi="Calibri"/>
                <w:sz w:val="20"/>
                <w:szCs w:val="20"/>
                <w:rPrChange w:id="1722" w:author="Jay" w:date="2017-10-22T20:14:00Z">
                  <w:rPr/>
                </w:rPrChange>
              </w:rPr>
              <w:t>Don't Stop</w:t>
            </w:r>
          </w:p>
        </w:tc>
      </w:tr>
      <w:tr w:rsidR="00D96DDA" w:rsidRPr="00CA52EF" w14:paraId="3CA02A57" w14:textId="77777777" w:rsidTr="006E31EA">
        <w:tc>
          <w:tcPr>
            <w:tcW w:w="3866" w:type="dxa"/>
            <w:tcPrChange w:id="1723" w:author="Jay" w:date="2017-10-22T18:58:00Z">
              <w:tcPr>
                <w:tcW w:w="4315" w:type="dxa"/>
              </w:tcPr>
            </w:tcPrChange>
          </w:tcPr>
          <w:p w14:paraId="2751EFFF" w14:textId="2CAFF684" w:rsidR="00D96DDA" w:rsidRPr="00644161" w:rsidRDefault="00613AB1" w:rsidP="00613AB1">
            <w:pPr>
              <w:rPr>
                <w:rFonts w:ascii="Calibri" w:hAnsi="Calibri"/>
                <w:sz w:val="20"/>
                <w:szCs w:val="20"/>
                <w:rPrChange w:id="1724" w:author="Jay" w:date="2017-10-22T20:14:00Z">
                  <w:rPr/>
                </w:rPrChange>
              </w:rPr>
            </w:pPr>
            <w:r w:rsidRPr="00644161">
              <w:rPr>
                <w:rFonts w:ascii="Calibri" w:hAnsi="Calibri"/>
                <w:sz w:val="20"/>
                <w:szCs w:val="20"/>
                <w:rPrChange w:id="1725" w:author="Jay" w:date="2017-10-22T20:14:00Z">
                  <w:rPr/>
                </w:rPrChange>
              </w:rPr>
              <w:t>Include LOB columns in replication</w:t>
            </w:r>
          </w:p>
        </w:tc>
        <w:tc>
          <w:tcPr>
            <w:tcW w:w="4315" w:type="dxa"/>
            <w:tcPrChange w:id="1726" w:author="Jay" w:date="2017-10-22T18:58:00Z">
              <w:tcPr>
                <w:tcW w:w="4315" w:type="dxa"/>
              </w:tcPr>
            </w:tcPrChange>
          </w:tcPr>
          <w:p w14:paraId="0D70D4CB" w14:textId="7590E963" w:rsidR="00D96DDA" w:rsidRPr="00644161" w:rsidRDefault="00613AB1" w:rsidP="00D96DDA">
            <w:pPr>
              <w:rPr>
                <w:rFonts w:ascii="Calibri" w:hAnsi="Calibri"/>
                <w:sz w:val="20"/>
                <w:szCs w:val="20"/>
                <w:rPrChange w:id="1727" w:author="Jay" w:date="2017-10-22T20:14:00Z">
                  <w:rPr/>
                </w:rPrChange>
              </w:rPr>
            </w:pPr>
            <w:r w:rsidRPr="00644161">
              <w:rPr>
                <w:rFonts w:ascii="Calibri" w:hAnsi="Calibri"/>
                <w:sz w:val="20"/>
                <w:szCs w:val="20"/>
                <w:rPrChange w:id="1728" w:author="Jay" w:date="2017-10-22T20:14:00Z">
                  <w:rPr/>
                </w:rPrChange>
              </w:rPr>
              <w:t>Limited LOB Mode</w:t>
            </w:r>
          </w:p>
        </w:tc>
      </w:tr>
      <w:tr w:rsidR="00D96DDA" w:rsidRPr="00CA52EF" w14:paraId="0E1F36FB" w14:textId="77777777" w:rsidTr="006E31EA">
        <w:tc>
          <w:tcPr>
            <w:tcW w:w="3866" w:type="dxa"/>
            <w:tcPrChange w:id="1729" w:author="Jay" w:date="2017-10-22T18:58:00Z">
              <w:tcPr>
                <w:tcW w:w="4315" w:type="dxa"/>
              </w:tcPr>
            </w:tcPrChange>
          </w:tcPr>
          <w:p w14:paraId="67852717" w14:textId="3F3645B2" w:rsidR="00D96DDA" w:rsidRPr="00644161" w:rsidRDefault="00613AB1" w:rsidP="00613AB1">
            <w:pPr>
              <w:rPr>
                <w:rFonts w:ascii="Calibri" w:hAnsi="Calibri"/>
                <w:sz w:val="20"/>
                <w:szCs w:val="20"/>
                <w:rPrChange w:id="1730" w:author="Jay" w:date="2017-10-22T20:14:00Z">
                  <w:rPr/>
                </w:rPrChange>
              </w:rPr>
            </w:pPr>
            <w:r w:rsidRPr="00644161">
              <w:rPr>
                <w:rFonts w:ascii="Calibri" w:hAnsi="Calibri"/>
                <w:sz w:val="20"/>
                <w:szCs w:val="20"/>
                <w:rPrChange w:id="1731" w:author="Jay" w:date="2017-10-22T20:14:00Z">
                  <w:rPr/>
                </w:rPrChange>
              </w:rPr>
              <w:t>Max LOB size (kb)</w:t>
            </w:r>
          </w:p>
        </w:tc>
        <w:tc>
          <w:tcPr>
            <w:tcW w:w="4315" w:type="dxa"/>
            <w:tcPrChange w:id="1732" w:author="Jay" w:date="2017-10-22T18:58:00Z">
              <w:tcPr>
                <w:tcW w:w="4315" w:type="dxa"/>
              </w:tcPr>
            </w:tcPrChange>
          </w:tcPr>
          <w:p w14:paraId="7A39953D" w14:textId="201C9D93" w:rsidR="00D96DDA" w:rsidRPr="00644161" w:rsidRDefault="00613AB1" w:rsidP="00D96DDA">
            <w:pPr>
              <w:rPr>
                <w:rFonts w:ascii="Calibri" w:hAnsi="Calibri"/>
                <w:sz w:val="20"/>
                <w:szCs w:val="20"/>
                <w:rPrChange w:id="1733" w:author="Jay" w:date="2017-10-22T20:14:00Z">
                  <w:rPr/>
                </w:rPrChange>
              </w:rPr>
            </w:pPr>
            <w:r w:rsidRPr="00644161">
              <w:rPr>
                <w:rFonts w:ascii="Calibri" w:hAnsi="Calibri"/>
                <w:sz w:val="20"/>
                <w:szCs w:val="20"/>
                <w:rPrChange w:id="1734" w:author="Jay" w:date="2017-10-22T20:14:00Z">
                  <w:rPr/>
                </w:rPrChange>
              </w:rPr>
              <w:t>32KB</w:t>
            </w:r>
          </w:p>
        </w:tc>
      </w:tr>
      <w:tr w:rsidR="002260EA" w:rsidRPr="00CA52EF" w14:paraId="07AB8161" w14:textId="77777777" w:rsidTr="006E31EA">
        <w:tc>
          <w:tcPr>
            <w:tcW w:w="3866" w:type="dxa"/>
            <w:tcPrChange w:id="1735" w:author="Jay" w:date="2017-10-22T18:58:00Z">
              <w:tcPr>
                <w:tcW w:w="4315" w:type="dxa"/>
              </w:tcPr>
            </w:tcPrChange>
          </w:tcPr>
          <w:p w14:paraId="5E8CEB5C" w14:textId="0115E7EF" w:rsidR="002260EA" w:rsidRPr="00644161" w:rsidRDefault="002260EA" w:rsidP="00D96DDA">
            <w:pPr>
              <w:rPr>
                <w:rFonts w:ascii="Calibri" w:hAnsi="Calibri"/>
                <w:sz w:val="20"/>
                <w:szCs w:val="20"/>
                <w:rPrChange w:id="1736" w:author="Jay" w:date="2017-10-22T20:14:00Z">
                  <w:rPr/>
                </w:rPrChange>
              </w:rPr>
            </w:pPr>
            <w:r w:rsidRPr="00644161">
              <w:rPr>
                <w:rFonts w:ascii="Calibri" w:hAnsi="Calibri"/>
                <w:sz w:val="20"/>
                <w:szCs w:val="20"/>
                <w:rPrChange w:id="1737" w:author="Jay" w:date="2017-10-22T20:14:00Z">
                  <w:rPr/>
                </w:rPrChange>
              </w:rPr>
              <w:t>Enable logging</w:t>
            </w:r>
          </w:p>
        </w:tc>
        <w:tc>
          <w:tcPr>
            <w:tcW w:w="4315" w:type="dxa"/>
            <w:tcPrChange w:id="1738" w:author="Jay" w:date="2017-10-22T18:58:00Z">
              <w:tcPr>
                <w:tcW w:w="4315" w:type="dxa"/>
              </w:tcPr>
            </w:tcPrChange>
          </w:tcPr>
          <w:p w14:paraId="5F2E20C1" w14:textId="406F64CF" w:rsidR="002260EA" w:rsidRPr="00644161" w:rsidRDefault="002260EA" w:rsidP="00D96DDA">
            <w:pPr>
              <w:rPr>
                <w:rFonts w:ascii="Calibri" w:hAnsi="Calibri"/>
                <w:sz w:val="20"/>
                <w:szCs w:val="20"/>
                <w:rPrChange w:id="1739" w:author="Jay" w:date="2017-10-22T20:14:00Z">
                  <w:rPr/>
                </w:rPrChange>
              </w:rPr>
            </w:pPr>
            <w:r w:rsidRPr="00644161">
              <w:rPr>
                <w:rFonts w:ascii="Calibri" w:hAnsi="Calibri"/>
                <w:sz w:val="20"/>
                <w:szCs w:val="20"/>
                <w:rPrChange w:id="1740" w:author="Jay" w:date="2017-10-22T20:14:00Z">
                  <w:rPr/>
                </w:rPrChange>
              </w:rPr>
              <w:t>Checked</w:t>
            </w:r>
          </w:p>
        </w:tc>
      </w:tr>
    </w:tbl>
    <w:p w14:paraId="40189A41" w14:textId="0201575A" w:rsidR="00613AB1" w:rsidRPr="00CA52EF" w:rsidDel="006E31EA" w:rsidRDefault="00613AB1" w:rsidP="0037113B">
      <w:pPr>
        <w:rPr>
          <w:del w:id="1741" w:author="Jay" w:date="2017-10-22T18:59:00Z"/>
          <w:rFonts w:ascii="Calibri" w:hAnsi="Calibri"/>
          <w:rPrChange w:id="1742" w:author="Jay" w:date="2017-10-22T19:45:00Z">
            <w:rPr>
              <w:del w:id="1743" w:author="Jay" w:date="2017-10-22T18:59:00Z"/>
            </w:rPr>
          </w:rPrChange>
        </w:rPr>
      </w:pPr>
    </w:p>
    <w:p w14:paraId="1252AB14" w14:textId="044F3CC3" w:rsidR="00D96DDA" w:rsidRPr="00CA52EF" w:rsidDel="006E31EA" w:rsidRDefault="006E31EA" w:rsidP="00D96DDA">
      <w:pPr>
        <w:rPr>
          <w:del w:id="1744" w:author="Jay" w:date="2017-10-22T18:59:00Z"/>
          <w:rFonts w:ascii="Calibri" w:hAnsi="Calibri"/>
          <w:rPrChange w:id="1745" w:author="Jay" w:date="2017-10-22T19:45:00Z">
            <w:rPr>
              <w:del w:id="1746" w:author="Jay" w:date="2017-10-22T18:59:00Z"/>
            </w:rPr>
          </w:rPrChange>
        </w:rPr>
      </w:pPr>
      <w:ins w:id="1747" w:author="Jay" w:date="2017-10-22T18:59:00Z">
        <w:r w:rsidRPr="00CA52EF">
          <w:rPr>
            <w:rFonts w:ascii="Calibri" w:hAnsi="Calibri"/>
            <w:rPrChange w:id="1748" w:author="Jay" w:date="2017-10-22T19:45:00Z">
              <w:rPr/>
            </w:rPrChange>
          </w:rPr>
          <w:t xml:space="preserve">       </w:t>
        </w:r>
      </w:ins>
      <w:del w:id="1749" w:author="Jay" w:date="2017-10-22T18:59:00Z">
        <w:r w:rsidR="00613AB1" w:rsidRPr="00CA52EF" w:rsidDel="006E31EA">
          <w:rPr>
            <w:rFonts w:ascii="Calibri" w:hAnsi="Calibri"/>
            <w:rPrChange w:id="1750" w:author="Jay" w:date="2017-10-22T19:45:00Z">
              <w:rPr/>
            </w:rPrChange>
          </w:rPr>
          <w:delText>Make sure your configuration looks like the image below</w:delText>
        </w:r>
      </w:del>
    </w:p>
    <w:p w14:paraId="427CCD73" w14:textId="25A46B88" w:rsidR="0026531B" w:rsidRPr="00CA52EF" w:rsidRDefault="0037113B" w:rsidP="0037113B">
      <w:pPr>
        <w:rPr>
          <w:rFonts w:ascii="Calibri" w:hAnsi="Calibri"/>
          <w:rPrChange w:id="1751" w:author="Jay" w:date="2017-10-22T19:45:00Z">
            <w:rPr/>
          </w:rPrChange>
        </w:rPr>
      </w:pPr>
      <w:del w:id="1752" w:author="Jay" w:date="2017-10-22T19:52:00Z">
        <w:r w:rsidRPr="00CA52EF" w:rsidDel="004634F1">
          <w:rPr>
            <w:rFonts w:ascii="Calibri" w:hAnsi="Calibri"/>
            <w:noProof/>
            <w:rPrChange w:id="1753" w:author="Jay" w:date="2017-10-22T19:45:00Z">
              <w:rPr>
                <w:noProof/>
              </w:rPr>
            </w:rPrChange>
          </w:rPr>
          <w:drawing>
            <wp:inline distT="0" distB="0" distL="0" distR="0" wp14:anchorId="2F278921" wp14:editId="5AF781DE">
              <wp:extent cx="3491564" cy="2517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498813" cy="2522366"/>
                      </a:xfrm>
                      <a:prstGeom prst="rect">
                        <a:avLst/>
                      </a:prstGeom>
                    </pic:spPr>
                  </pic:pic>
                </a:graphicData>
              </a:graphic>
            </wp:inline>
          </w:drawing>
        </w:r>
      </w:del>
      <w:ins w:id="1754" w:author="Jay" w:date="2017-10-22T19:52:00Z">
        <w:r w:rsidR="004634F1" w:rsidRPr="004634F1">
          <w:rPr>
            <w:noProof/>
          </w:rPr>
          <w:t xml:space="preserve"> </w:t>
        </w:r>
        <w:r w:rsidR="004634F1" w:rsidRPr="004634F1">
          <w:rPr>
            <w:rFonts w:ascii="Calibri" w:hAnsi="Calibri"/>
            <w:noProof/>
            <w:rPrChange w:id="1755" w:author="Unknown">
              <w:rPr>
                <w:noProof/>
              </w:rPr>
            </w:rPrChange>
          </w:rPr>
          <w:drawing>
            <wp:inline distT="0" distB="0" distL="0" distR="0" wp14:anchorId="6B698C46" wp14:editId="39A1C9C0">
              <wp:extent cx="3248087" cy="2122911"/>
              <wp:effectExtent l="0" t="0" r="3175"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3249707" cy="2123970"/>
                      </a:xfrm>
                      <a:prstGeom prst="rect">
                        <a:avLst/>
                      </a:prstGeom>
                    </pic:spPr>
                  </pic:pic>
                </a:graphicData>
              </a:graphic>
            </wp:inline>
          </w:drawing>
        </w:r>
      </w:ins>
    </w:p>
    <w:p w14:paraId="6B0477EE" w14:textId="6EDAC0C8" w:rsidR="0026531B" w:rsidRPr="00CA52EF" w:rsidRDefault="0037113B" w:rsidP="00D45392">
      <w:pPr>
        <w:pStyle w:val="ListParagraph"/>
        <w:numPr>
          <w:ilvl w:val="0"/>
          <w:numId w:val="36"/>
        </w:numPr>
        <w:rPr>
          <w:rFonts w:ascii="Calibri" w:hAnsi="Calibri"/>
          <w:rPrChange w:id="1756" w:author="Jay" w:date="2017-10-22T19:45:00Z">
            <w:rPr/>
          </w:rPrChange>
        </w:rPr>
      </w:pPr>
      <w:r w:rsidRPr="00CA52EF">
        <w:rPr>
          <w:rFonts w:ascii="Calibri" w:hAnsi="Calibri"/>
          <w:rPrChange w:id="1757" w:author="Jay" w:date="2017-10-22T19:45:00Z">
            <w:rPr/>
          </w:rPrChange>
        </w:rPr>
        <w:t>Table Mappings</w:t>
      </w:r>
      <w:ins w:id="1758" w:author="Jay" w:date="2017-10-22T19:00:00Z">
        <w:r w:rsidR="006E31EA" w:rsidRPr="00CA52EF">
          <w:rPr>
            <w:rFonts w:ascii="Calibri" w:hAnsi="Calibri"/>
            <w:rPrChange w:id="1759" w:author="Jay" w:date="2017-10-22T19:45:00Z">
              <w:rPr/>
            </w:rPrChange>
          </w:rPr>
          <w:t>: include all tables in DMS_SAMPLE schema</w:t>
        </w:r>
      </w:ins>
    </w:p>
    <w:tbl>
      <w:tblPr>
        <w:tblStyle w:val="TableGrid"/>
        <w:tblW w:w="0" w:type="auto"/>
        <w:tblInd w:w="629" w:type="dxa"/>
        <w:tblLook w:val="04A0" w:firstRow="1" w:lastRow="0" w:firstColumn="1" w:lastColumn="0" w:noHBand="0" w:noVBand="1"/>
        <w:tblPrChange w:id="1760" w:author="Jay" w:date="2017-10-22T18:59:00Z">
          <w:tblPr>
            <w:tblStyle w:val="TableGrid"/>
            <w:tblW w:w="0" w:type="auto"/>
            <w:tblLook w:val="04A0" w:firstRow="1" w:lastRow="0" w:firstColumn="1" w:lastColumn="0" w:noHBand="0" w:noVBand="1"/>
          </w:tblPr>
        </w:tblPrChange>
      </w:tblPr>
      <w:tblGrid>
        <w:gridCol w:w="3686"/>
        <w:gridCol w:w="4315"/>
        <w:tblGridChange w:id="1761">
          <w:tblGrid>
            <w:gridCol w:w="4315"/>
            <w:gridCol w:w="4315"/>
          </w:tblGrid>
        </w:tblGridChange>
      </w:tblGrid>
      <w:tr w:rsidR="00D45392" w:rsidRPr="00CA52EF" w14:paraId="06509914" w14:textId="77777777" w:rsidTr="006E31EA">
        <w:tc>
          <w:tcPr>
            <w:tcW w:w="3686" w:type="dxa"/>
            <w:tcPrChange w:id="1762" w:author="Jay" w:date="2017-10-22T18:59:00Z">
              <w:tcPr>
                <w:tcW w:w="4320" w:type="dxa"/>
              </w:tcPr>
            </w:tcPrChange>
          </w:tcPr>
          <w:p w14:paraId="71E51B9A" w14:textId="3105F01E" w:rsidR="00D45392" w:rsidRPr="00644161" w:rsidRDefault="00D45392" w:rsidP="00D45392">
            <w:pPr>
              <w:rPr>
                <w:rFonts w:ascii="Calibri" w:hAnsi="Calibri"/>
                <w:sz w:val="20"/>
                <w:szCs w:val="20"/>
                <w:rPrChange w:id="1763" w:author="Jay" w:date="2017-10-22T20:14:00Z">
                  <w:rPr/>
                </w:rPrChange>
              </w:rPr>
            </w:pPr>
            <w:r w:rsidRPr="00644161">
              <w:rPr>
                <w:rFonts w:ascii="Calibri" w:hAnsi="Calibri"/>
                <w:sz w:val="20"/>
                <w:szCs w:val="20"/>
                <w:rPrChange w:id="1764" w:author="Jay" w:date="2017-10-22T20:14:00Z">
                  <w:rPr/>
                </w:rPrChange>
              </w:rPr>
              <w:t>Schema Name is</w:t>
            </w:r>
          </w:p>
        </w:tc>
        <w:tc>
          <w:tcPr>
            <w:tcW w:w="4315" w:type="dxa"/>
            <w:tcPrChange w:id="1765" w:author="Jay" w:date="2017-10-22T18:59:00Z">
              <w:tcPr>
                <w:tcW w:w="4320" w:type="dxa"/>
              </w:tcPr>
            </w:tcPrChange>
          </w:tcPr>
          <w:p w14:paraId="7D60D176" w14:textId="4BD97D0C" w:rsidR="00D45392" w:rsidRPr="00644161" w:rsidRDefault="00D45392" w:rsidP="00D45392">
            <w:pPr>
              <w:rPr>
                <w:rFonts w:ascii="Calibri" w:hAnsi="Calibri"/>
                <w:sz w:val="20"/>
                <w:szCs w:val="20"/>
                <w:rPrChange w:id="1766" w:author="Jay" w:date="2017-10-22T20:14:00Z">
                  <w:rPr/>
                </w:rPrChange>
              </w:rPr>
            </w:pPr>
            <w:r w:rsidRPr="00644161">
              <w:rPr>
                <w:rFonts w:ascii="Calibri" w:hAnsi="Calibri"/>
                <w:sz w:val="20"/>
                <w:szCs w:val="20"/>
                <w:rPrChange w:id="1767" w:author="Jay" w:date="2017-10-22T20:14:00Z">
                  <w:rPr/>
                </w:rPrChange>
              </w:rPr>
              <w:t>DMS_SAMPLE</w:t>
            </w:r>
          </w:p>
        </w:tc>
      </w:tr>
      <w:tr w:rsidR="00D45392" w:rsidRPr="00CA52EF" w14:paraId="54DE39BB" w14:textId="77777777" w:rsidTr="006E31EA">
        <w:tc>
          <w:tcPr>
            <w:tcW w:w="3686" w:type="dxa"/>
            <w:tcPrChange w:id="1768" w:author="Jay" w:date="2017-10-22T18:59:00Z">
              <w:tcPr>
                <w:tcW w:w="4320" w:type="dxa"/>
              </w:tcPr>
            </w:tcPrChange>
          </w:tcPr>
          <w:p w14:paraId="5D0D3575" w14:textId="37109E4F" w:rsidR="00D45392" w:rsidRPr="00644161" w:rsidRDefault="00D45392" w:rsidP="00D45392">
            <w:pPr>
              <w:rPr>
                <w:rFonts w:ascii="Calibri" w:hAnsi="Calibri"/>
                <w:sz w:val="20"/>
                <w:szCs w:val="20"/>
                <w:rPrChange w:id="1769" w:author="Jay" w:date="2017-10-22T20:14:00Z">
                  <w:rPr/>
                </w:rPrChange>
              </w:rPr>
            </w:pPr>
            <w:r w:rsidRPr="00644161">
              <w:rPr>
                <w:rFonts w:ascii="Calibri" w:hAnsi="Calibri"/>
                <w:sz w:val="20"/>
                <w:szCs w:val="20"/>
                <w:rPrChange w:id="1770" w:author="Jay" w:date="2017-10-22T20:14:00Z">
                  <w:rPr/>
                </w:rPrChange>
              </w:rPr>
              <w:t>Table name is like</w:t>
            </w:r>
          </w:p>
        </w:tc>
        <w:tc>
          <w:tcPr>
            <w:tcW w:w="4315" w:type="dxa"/>
            <w:tcPrChange w:id="1771" w:author="Jay" w:date="2017-10-22T18:59:00Z">
              <w:tcPr>
                <w:tcW w:w="4320" w:type="dxa"/>
              </w:tcPr>
            </w:tcPrChange>
          </w:tcPr>
          <w:p w14:paraId="5EC8B540" w14:textId="719F2081" w:rsidR="00D45392" w:rsidRPr="00644161" w:rsidRDefault="00D45392" w:rsidP="00D45392">
            <w:pPr>
              <w:rPr>
                <w:rFonts w:ascii="Calibri" w:hAnsi="Calibri"/>
                <w:sz w:val="20"/>
                <w:szCs w:val="20"/>
                <w:rPrChange w:id="1772" w:author="Jay" w:date="2017-10-22T20:14:00Z">
                  <w:rPr/>
                </w:rPrChange>
              </w:rPr>
            </w:pPr>
            <w:r w:rsidRPr="00644161">
              <w:rPr>
                <w:rFonts w:ascii="Calibri" w:hAnsi="Calibri"/>
                <w:sz w:val="20"/>
                <w:szCs w:val="20"/>
                <w:rPrChange w:id="1773" w:author="Jay" w:date="2017-10-22T20:14:00Z">
                  <w:rPr/>
                </w:rPrChange>
              </w:rPr>
              <w:t>%</w:t>
            </w:r>
          </w:p>
        </w:tc>
      </w:tr>
      <w:tr w:rsidR="00D45392" w:rsidRPr="00CA52EF" w14:paraId="430322CE" w14:textId="77777777" w:rsidTr="006E31EA">
        <w:tc>
          <w:tcPr>
            <w:tcW w:w="3686" w:type="dxa"/>
            <w:tcPrChange w:id="1774" w:author="Jay" w:date="2017-10-22T18:59:00Z">
              <w:tcPr>
                <w:tcW w:w="4320" w:type="dxa"/>
              </w:tcPr>
            </w:tcPrChange>
          </w:tcPr>
          <w:p w14:paraId="6C59A0D5" w14:textId="5186AFBC" w:rsidR="00D45392" w:rsidRPr="00644161" w:rsidRDefault="00D45392" w:rsidP="00D45392">
            <w:pPr>
              <w:rPr>
                <w:rFonts w:ascii="Calibri" w:hAnsi="Calibri"/>
                <w:sz w:val="20"/>
                <w:szCs w:val="20"/>
                <w:rPrChange w:id="1775" w:author="Jay" w:date="2017-10-22T20:14:00Z">
                  <w:rPr/>
                </w:rPrChange>
              </w:rPr>
            </w:pPr>
            <w:r w:rsidRPr="00644161">
              <w:rPr>
                <w:rFonts w:ascii="Calibri" w:hAnsi="Calibri"/>
                <w:sz w:val="20"/>
                <w:szCs w:val="20"/>
                <w:rPrChange w:id="1776" w:author="Jay" w:date="2017-10-22T20:14:00Z">
                  <w:rPr/>
                </w:rPrChange>
              </w:rPr>
              <w:t>Action</w:t>
            </w:r>
          </w:p>
        </w:tc>
        <w:tc>
          <w:tcPr>
            <w:tcW w:w="4315" w:type="dxa"/>
            <w:tcPrChange w:id="1777" w:author="Jay" w:date="2017-10-22T18:59:00Z">
              <w:tcPr>
                <w:tcW w:w="4320" w:type="dxa"/>
              </w:tcPr>
            </w:tcPrChange>
          </w:tcPr>
          <w:p w14:paraId="457C0CC8" w14:textId="00AEEB54" w:rsidR="00D45392" w:rsidRPr="00644161" w:rsidRDefault="00D45392" w:rsidP="00D45392">
            <w:pPr>
              <w:rPr>
                <w:rFonts w:ascii="Calibri" w:hAnsi="Calibri"/>
                <w:sz w:val="20"/>
                <w:szCs w:val="20"/>
                <w:rPrChange w:id="1778" w:author="Jay" w:date="2017-10-22T20:14:00Z">
                  <w:rPr/>
                </w:rPrChange>
              </w:rPr>
            </w:pPr>
            <w:r w:rsidRPr="00644161">
              <w:rPr>
                <w:rFonts w:ascii="Calibri" w:hAnsi="Calibri"/>
                <w:sz w:val="20"/>
                <w:szCs w:val="20"/>
                <w:rPrChange w:id="1779" w:author="Jay" w:date="2017-10-22T20:14:00Z">
                  <w:rPr/>
                </w:rPrChange>
              </w:rPr>
              <w:t>Include</w:t>
            </w:r>
          </w:p>
        </w:tc>
      </w:tr>
    </w:tbl>
    <w:p w14:paraId="4644FAE7" w14:textId="77777777" w:rsidR="00D45392" w:rsidRPr="00CA52EF" w:rsidRDefault="00D45392" w:rsidP="00D45392">
      <w:pPr>
        <w:rPr>
          <w:rFonts w:ascii="Calibri" w:hAnsi="Calibri"/>
          <w:rPrChange w:id="1780" w:author="Jay" w:date="2017-10-22T19:45:00Z">
            <w:rPr/>
          </w:rPrChange>
        </w:rPr>
      </w:pPr>
    </w:p>
    <w:p w14:paraId="2579C599" w14:textId="77777777" w:rsidR="0026531B" w:rsidRPr="00CA52EF" w:rsidRDefault="0026531B" w:rsidP="0037113B">
      <w:pPr>
        <w:pStyle w:val="ListParagraph"/>
        <w:numPr>
          <w:ilvl w:val="1"/>
          <w:numId w:val="36"/>
        </w:numPr>
        <w:rPr>
          <w:rFonts w:ascii="Calibri" w:hAnsi="Calibri"/>
          <w:rPrChange w:id="1781" w:author="Jay" w:date="2017-10-22T19:45:00Z">
            <w:rPr/>
          </w:rPrChange>
        </w:rPr>
      </w:pPr>
      <w:r w:rsidRPr="00CA52EF">
        <w:rPr>
          <w:rFonts w:ascii="Calibri" w:hAnsi="Calibri"/>
          <w:rPrChange w:id="1782" w:author="Jay" w:date="2017-10-22T19:45:00Z">
            <w:rPr/>
          </w:rPrChange>
        </w:rPr>
        <w:t>Click '</w:t>
      </w:r>
      <w:r w:rsidRPr="00CA52EF">
        <w:rPr>
          <w:rFonts w:ascii="Calibri" w:hAnsi="Calibri"/>
          <w:b/>
          <w:rPrChange w:id="1783" w:author="Jay" w:date="2017-10-22T19:45:00Z">
            <w:rPr>
              <w:b/>
            </w:rPr>
          </w:rPrChange>
        </w:rPr>
        <w:t>Add Selection Rule</w:t>
      </w:r>
      <w:r w:rsidRPr="00CA52EF">
        <w:rPr>
          <w:rFonts w:ascii="Calibri" w:hAnsi="Calibri"/>
          <w:rPrChange w:id="1784" w:author="Jay" w:date="2017-10-22T19:45:00Z">
            <w:rPr/>
          </w:rPrChange>
        </w:rPr>
        <w:t>'</w:t>
      </w:r>
    </w:p>
    <w:p w14:paraId="4B9E33DB" w14:textId="3F2832F5" w:rsidR="0026531B" w:rsidRPr="00CA52EF" w:rsidRDefault="006E31EA" w:rsidP="0037113B">
      <w:pPr>
        <w:rPr>
          <w:rFonts w:ascii="Calibri" w:hAnsi="Calibri"/>
          <w:rPrChange w:id="1785" w:author="Jay" w:date="2017-10-22T19:45:00Z">
            <w:rPr/>
          </w:rPrChange>
        </w:rPr>
      </w:pPr>
      <w:ins w:id="1786" w:author="Jay" w:date="2017-10-22T19:00:00Z">
        <w:r w:rsidRPr="00CA52EF">
          <w:rPr>
            <w:rFonts w:ascii="Calibri" w:hAnsi="Calibri"/>
            <w:rPrChange w:id="1787" w:author="Jay" w:date="2017-10-22T19:45:00Z">
              <w:rPr/>
            </w:rPrChange>
          </w:rPr>
          <w:t xml:space="preserve">               </w:t>
        </w:r>
      </w:ins>
      <w:r w:rsidR="0037113B" w:rsidRPr="00CA52EF">
        <w:rPr>
          <w:rFonts w:ascii="Calibri" w:hAnsi="Calibri"/>
          <w:noProof/>
          <w:rPrChange w:id="1788" w:author="Jay" w:date="2017-10-22T19:45:00Z">
            <w:rPr>
              <w:noProof/>
            </w:rPr>
          </w:rPrChange>
        </w:rPr>
        <w:drawing>
          <wp:inline distT="0" distB="0" distL="0" distR="0" wp14:anchorId="2409620B" wp14:editId="4CB7B85A">
            <wp:extent cx="4416702" cy="2890722"/>
            <wp:effectExtent l="0" t="0" r="317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420099" cy="2892945"/>
                    </a:xfrm>
                    <a:prstGeom prst="rect">
                      <a:avLst/>
                    </a:prstGeom>
                  </pic:spPr>
                </pic:pic>
              </a:graphicData>
            </a:graphic>
          </wp:inline>
        </w:drawing>
      </w:r>
    </w:p>
    <w:p w14:paraId="0F383805" w14:textId="358B3CA5" w:rsidR="0026531B" w:rsidRPr="00CA52EF" w:rsidRDefault="0026531B" w:rsidP="0026531B">
      <w:pPr>
        <w:pStyle w:val="ListParagraph"/>
        <w:numPr>
          <w:ilvl w:val="0"/>
          <w:numId w:val="36"/>
        </w:numPr>
        <w:rPr>
          <w:rFonts w:ascii="Calibri" w:hAnsi="Calibri"/>
          <w:rPrChange w:id="1789" w:author="Jay" w:date="2017-10-22T19:45:00Z">
            <w:rPr/>
          </w:rPrChange>
        </w:rPr>
      </w:pPr>
      <w:r w:rsidRPr="00CA52EF">
        <w:rPr>
          <w:rFonts w:ascii="Calibri" w:hAnsi="Calibri"/>
          <w:rPrChange w:id="1790" w:author="Jay" w:date="2017-10-22T19:45:00Z">
            <w:rPr/>
          </w:rPrChange>
        </w:rPr>
        <w:t xml:space="preserve">Under 'Transformation rules' section click on 'add transformation rule' </w:t>
      </w:r>
      <w:ins w:id="1791" w:author="Jay" w:date="2017-10-22T19:02:00Z">
        <w:r w:rsidR="002778E2" w:rsidRPr="00CA52EF">
          <w:rPr>
            <w:rFonts w:ascii="Calibri" w:hAnsi="Calibri"/>
            <w:rPrChange w:id="1792" w:author="Jay" w:date="2017-10-22T19:45:00Z">
              <w:rPr/>
            </w:rPrChange>
          </w:rPr>
          <w:t>(we will add 3 rules)</w:t>
        </w:r>
      </w:ins>
      <w:del w:id="1793" w:author="Jay" w:date="2017-10-22T19:02:00Z">
        <w:r w:rsidRPr="00CA52EF" w:rsidDel="002778E2">
          <w:rPr>
            <w:rFonts w:ascii="Calibri" w:hAnsi="Calibri"/>
            <w:rPrChange w:id="1794" w:author="Jay" w:date="2017-10-22T19:45:00Z">
              <w:rPr/>
            </w:rPrChange>
          </w:rPr>
          <w:delText>(we will be creating 3 rules here)</w:delText>
        </w:r>
      </w:del>
    </w:p>
    <w:p w14:paraId="0E72F391" w14:textId="7AFE6A0D" w:rsidR="0037113B" w:rsidRPr="00CA52EF" w:rsidRDefault="0037113B" w:rsidP="0037113B">
      <w:pPr>
        <w:rPr>
          <w:rFonts w:ascii="Calibri" w:hAnsi="Calibri"/>
          <w:rPrChange w:id="1795" w:author="Jay" w:date="2017-10-22T19:45:00Z">
            <w:rPr/>
          </w:rPrChange>
        </w:rPr>
      </w:pPr>
      <w:r w:rsidRPr="00CA52EF">
        <w:rPr>
          <w:rFonts w:ascii="Calibri" w:hAnsi="Calibri"/>
          <w:noProof/>
          <w:rPrChange w:id="1796" w:author="Jay" w:date="2017-10-22T19:45:00Z">
            <w:rPr>
              <w:noProof/>
            </w:rPr>
          </w:rPrChange>
        </w:rPr>
        <w:lastRenderedPageBreak/>
        <w:drawing>
          <wp:inline distT="0" distB="0" distL="0" distR="0" wp14:anchorId="0D376C3D" wp14:editId="0930D897">
            <wp:extent cx="6070600" cy="2028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6070600" cy="2028190"/>
                    </a:xfrm>
                    <a:prstGeom prst="rect">
                      <a:avLst/>
                    </a:prstGeom>
                  </pic:spPr>
                </pic:pic>
              </a:graphicData>
            </a:graphic>
          </wp:inline>
        </w:drawing>
      </w:r>
    </w:p>
    <w:p w14:paraId="482952C4" w14:textId="77777777" w:rsidR="0037113B" w:rsidRPr="00CA52EF" w:rsidDel="00A122F0" w:rsidRDefault="0026531B" w:rsidP="0037113B">
      <w:pPr>
        <w:pStyle w:val="ListParagraph"/>
        <w:numPr>
          <w:ilvl w:val="1"/>
          <w:numId w:val="36"/>
        </w:numPr>
        <w:rPr>
          <w:del w:id="1797" w:author="Jay" w:date="2017-10-22T19:03:00Z"/>
          <w:rFonts w:ascii="Calibri" w:hAnsi="Calibri"/>
          <w:rPrChange w:id="1798" w:author="Jay" w:date="2017-10-22T19:45:00Z">
            <w:rPr>
              <w:del w:id="1799" w:author="Jay" w:date="2017-10-22T19:03:00Z"/>
            </w:rPr>
          </w:rPrChange>
        </w:rPr>
      </w:pPr>
      <w:r w:rsidRPr="00CA52EF">
        <w:rPr>
          <w:rFonts w:ascii="Calibri" w:hAnsi="Calibri"/>
          <w:rPrChange w:id="1800" w:author="Jay" w:date="2017-10-22T19:45:00Z">
            <w:rPr/>
          </w:rPrChange>
        </w:rPr>
        <w:t xml:space="preserve">Rule 1: </w:t>
      </w:r>
    </w:p>
    <w:p w14:paraId="2CE472C3" w14:textId="0E1A8EC6" w:rsidR="0026531B" w:rsidRPr="00CA52EF" w:rsidDel="00A122F0" w:rsidRDefault="0026531B">
      <w:pPr>
        <w:pStyle w:val="ListParagraph"/>
        <w:numPr>
          <w:ilvl w:val="2"/>
          <w:numId w:val="36"/>
        </w:numPr>
        <w:rPr>
          <w:del w:id="1801" w:author="Jay" w:date="2017-10-22T19:03:00Z"/>
          <w:rFonts w:ascii="Calibri" w:hAnsi="Calibri"/>
          <w:rPrChange w:id="1802" w:author="Jay" w:date="2017-10-22T19:45:00Z">
            <w:rPr>
              <w:del w:id="1803" w:author="Jay" w:date="2017-10-22T19:03:00Z"/>
            </w:rPr>
          </w:rPrChange>
        </w:rPr>
      </w:pPr>
      <w:del w:id="1804" w:author="Jay" w:date="2017-10-22T19:03:00Z">
        <w:r w:rsidRPr="00CA52EF" w:rsidDel="00A122F0">
          <w:rPr>
            <w:rFonts w:ascii="Calibri" w:hAnsi="Calibri"/>
            <w:rPrChange w:id="1805" w:author="Jay" w:date="2017-10-22T19:45:00Z">
              <w:rPr/>
            </w:rPrChange>
          </w:rPr>
          <w:delText>Target: 'Schema'</w:delText>
        </w:r>
      </w:del>
    </w:p>
    <w:p w14:paraId="531366CD" w14:textId="2BE3E91E" w:rsidR="0026531B" w:rsidRPr="00CA52EF" w:rsidDel="00A122F0" w:rsidRDefault="0026531B" w:rsidP="0037113B">
      <w:pPr>
        <w:pStyle w:val="ListParagraph"/>
        <w:numPr>
          <w:ilvl w:val="2"/>
          <w:numId w:val="36"/>
        </w:numPr>
        <w:rPr>
          <w:del w:id="1806" w:author="Jay" w:date="2017-10-22T19:03:00Z"/>
          <w:rFonts w:ascii="Calibri" w:hAnsi="Calibri"/>
          <w:rPrChange w:id="1807" w:author="Jay" w:date="2017-10-22T19:45:00Z">
            <w:rPr>
              <w:del w:id="1808" w:author="Jay" w:date="2017-10-22T19:03:00Z"/>
            </w:rPr>
          </w:rPrChange>
        </w:rPr>
      </w:pPr>
      <w:del w:id="1809" w:author="Jay" w:date="2017-10-22T19:03:00Z">
        <w:r w:rsidRPr="00CA52EF" w:rsidDel="00A122F0">
          <w:rPr>
            <w:rFonts w:ascii="Calibri" w:hAnsi="Calibri"/>
            <w:rPrChange w:id="1810" w:author="Jay" w:date="2017-10-22T19:45:00Z">
              <w:rPr/>
            </w:rPrChange>
          </w:rPr>
          <w:delText>Schema name is: 'DMS_SAMPLE'</w:delText>
        </w:r>
      </w:del>
    </w:p>
    <w:p w14:paraId="2A5B96A6" w14:textId="6172FDA9" w:rsidR="0026531B" w:rsidRPr="00CA52EF" w:rsidRDefault="0026531B">
      <w:pPr>
        <w:pStyle w:val="ListParagraph"/>
        <w:numPr>
          <w:ilvl w:val="1"/>
          <w:numId w:val="36"/>
        </w:numPr>
        <w:rPr>
          <w:rFonts w:ascii="Calibri" w:hAnsi="Calibri"/>
          <w:rPrChange w:id="1811" w:author="Jay" w:date="2017-10-22T19:45:00Z">
            <w:rPr/>
          </w:rPrChange>
        </w:rPr>
        <w:pPrChange w:id="1812" w:author="Jay" w:date="2017-10-22T19:03:00Z">
          <w:pPr>
            <w:pStyle w:val="ListParagraph"/>
            <w:numPr>
              <w:ilvl w:val="2"/>
              <w:numId w:val="36"/>
            </w:numPr>
            <w:ind w:left="2160" w:hanging="360"/>
          </w:pPr>
        </w:pPrChange>
      </w:pPr>
      <w:del w:id="1813" w:author="Jay" w:date="2017-10-22T19:03:00Z">
        <w:r w:rsidRPr="00CA52EF" w:rsidDel="00A122F0">
          <w:rPr>
            <w:rFonts w:ascii="Calibri" w:hAnsi="Calibri"/>
            <w:rPrChange w:id="1814" w:author="Jay" w:date="2017-10-22T19:45:00Z">
              <w:rPr/>
            </w:rPrChange>
          </w:rPr>
          <w:delText>Action: 'make lower case'</w:delText>
        </w:r>
      </w:del>
    </w:p>
    <w:tbl>
      <w:tblPr>
        <w:tblStyle w:val="TableGrid"/>
        <w:tblW w:w="0" w:type="auto"/>
        <w:tblInd w:w="1439" w:type="dxa"/>
        <w:tblLook w:val="04A0" w:firstRow="1" w:lastRow="0" w:firstColumn="1" w:lastColumn="0" w:noHBand="0" w:noVBand="1"/>
        <w:tblPrChange w:id="1815" w:author="Jay" w:date="2017-10-22T19:02:00Z">
          <w:tblPr>
            <w:tblStyle w:val="TableGrid"/>
            <w:tblW w:w="0" w:type="auto"/>
            <w:tblInd w:w="1349" w:type="dxa"/>
            <w:tblLook w:val="04A0" w:firstRow="1" w:lastRow="0" w:firstColumn="1" w:lastColumn="0" w:noHBand="0" w:noVBand="1"/>
          </w:tblPr>
        </w:tblPrChange>
      </w:tblPr>
      <w:tblGrid>
        <w:gridCol w:w="2876"/>
        <w:gridCol w:w="4315"/>
        <w:tblGridChange w:id="1816">
          <w:tblGrid>
            <w:gridCol w:w="2966"/>
            <w:gridCol w:w="4315"/>
          </w:tblGrid>
        </w:tblGridChange>
      </w:tblGrid>
      <w:tr w:rsidR="002778E2" w:rsidRPr="00644161" w14:paraId="7A24BDC7" w14:textId="77777777" w:rsidTr="002778E2">
        <w:tc>
          <w:tcPr>
            <w:tcW w:w="2876" w:type="dxa"/>
            <w:tcPrChange w:id="1817" w:author="Jay" w:date="2017-10-22T19:02:00Z">
              <w:tcPr>
                <w:tcW w:w="2966" w:type="dxa"/>
              </w:tcPr>
            </w:tcPrChange>
          </w:tcPr>
          <w:p w14:paraId="7F9C363A" w14:textId="470C1BAB" w:rsidR="007D45B7" w:rsidRPr="00644161" w:rsidRDefault="007D45B7" w:rsidP="00964F7B">
            <w:pPr>
              <w:rPr>
                <w:rFonts w:ascii="Calibri" w:hAnsi="Calibri"/>
                <w:sz w:val="20"/>
                <w:szCs w:val="20"/>
                <w:rPrChange w:id="1818" w:author="Jay" w:date="2017-10-22T20:15:00Z">
                  <w:rPr/>
                </w:rPrChange>
              </w:rPr>
            </w:pPr>
            <w:r w:rsidRPr="00644161">
              <w:rPr>
                <w:rFonts w:ascii="Calibri" w:hAnsi="Calibri"/>
                <w:sz w:val="20"/>
                <w:szCs w:val="20"/>
                <w:rPrChange w:id="1819" w:author="Jay" w:date="2017-10-22T20:15:00Z">
                  <w:rPr/>
                </w:rPrChange>
              </w:rPr>
              <w:t>Target</w:t>
            </w:r>
          </w:p>
        </w:tc>
        <w:tc>
          <w:tcPr>
            <w:tcW w:w="4315" w:type="dxa"/>
            <w:tcPrChange w:id="1820" w:author="Jay" w:date="2017-10-22T19:02:00Z">
              <w:tcPr>
                <w:tcW w:w="4315" w:type="dxa"/>
              </w:tcPr>
            </w:tcPrChange>
          </w:tcPr>
          <w:p w14:paraId="26D951D2" w14:textId="368E5ADE" w:rsidR="007D45B7" w:rsidRPr="00644161" w:rsidRDefault="007D45B7" w:rsidP="00964F7B">
            <w:pPr>
              <w:rPr>
                <w:rFonts w:ascii="Calibri" w:hAnsi="Calibri"/>
                <w:sz w:val="20"/>
                <w:szCs w:val="20"/>
                <w:rPrChange w:id="1821" w:author="Jay" w:date="2017-10-22T20:15:00Z">
                  <w:rPr/>
                </w:rPrChange>
              </w:rPr>
            </w:pPr>
            <w:r w:rsidRPr="00644161">
              <w:rPr>
                <w:rFonts w:ascii="Calibri" w:hAnsi="Calibri"/>
                <w:sz w:val="20"/>
                <w:szCs w:val="20"/>
                <w:rPrChange w:id="1822" w:author="Jay" w:date="2017-10-22T20:15:00Z">
                  <w:rPr/>
                </w:rPrChange>
              </w:rPr>
              <w:t>Schema</w:t>
            </w:r>
          </w:p>
        </w:tc>
      </w:tr>
      <w:tr w:rsidR="002778E2" w:rsidRPr="00644161" w14:paraId="45C29399" w14:textId="77777777" w:rsidTr="002778E2">
        <w:tc>
          <w:tcPr>
            <w:tcW w:w="2876" w:type="dxa"/>
            <w:tcPrChange w:id="1823" w:author="Jay" w:date="2017-10-22T19:02:00Z">
              <w:tcPr>
                <w:tcW w:w="2966" w:type="dxa"/>
              </w:tcPr>
            </w:tcPrChange>
          </w:tcPr>
          <w:p w14:paraId="657DD4D0" w14:textId="77777777" w:rsidR="007D45B7" w:rsidRPr="00644161" w:rsidRDefault="007D45B7" w:rsidP="00964F7B">
            <w:pPr>
              <w:rPr>
                <w:rFonts w:ascii="Calibri" w:hAnsi="Calibri"/>
                <w:sz w:val="20"/>
                <w:szCs w:val="20"/>
                <w:rPrChange w:id="1824" w:author="Jay" w:date="2017-10-22T20:15:00Z">
                  <w:rPr/>
                </w:rPrChange>
              </w:rPr>
            </w:pPr>
            <w:r w:rsidRPr="00644161">
              <w:rPr>
                <w:rFonts w:ascii="Calibri" w:hAnsi="Calibri"/>
                <w:sz w:val="20"/>
                <w:szCs w:val="20"/>
                <w:rPrChange w:id="1825" w:author="Jay" w:date="2017-10-22T20:15:00Z">
                  <w:rPr/>
                </w:rPrChange>
              </w:rPr>
              <w:t>Schema Name is</w:t>
            </w:r>
          </w:p>
        </w:tc>
        <w:tc>
          <w:tcPr>
            <w:tcW w:w="4315" w:type="dxa"/>
            <w:tcPrChange w:id="1826" w:author="Jay" w:date="2017-10-22T19:02:00Z">
              <w:tcPr>
                <w:tcW w:w="4315" w:type="dxa"/>
              </w:tcPr>
            </w:tcPrChange>
          </w:tcPr>
          <w:p w14:paraId="275A141E" w14:textId="77777777" w:rsidR="007D45B7" w:rsidRPr="00644161" w:rsidRDefault="007D45B7" w:rsidP="00964F7B">
            <w:pPr>
              <w:rPr>
                <w:rFonts w:ascii="Calibri" w:hAnsi="Calibri"/>
                <w:sz w:val="20"/>
                <w:szCs w:val="20"/>
                <w:rPrChange w:id="1827" w:author="Jay" w:date="2017-10-22T20:15:00Z">
                  <w:rPr/>
                </w:rPrChange>
              </w:rPr>
            </w:pPr>
            <w:r w:rsidRPr="00644161">
              <w:rPr>
                <w:rFonts w:ascii="Calibri" w:hAnsi="Calibri"/>
                <w:sz w:val="20"/>
                <w:szCs w:val="20"/>
                <w:rPrChange w:id="1828" w:author="Jay" w:date="2017-10-22T20:15:00Z">
                  <w:rPr/>
                </w:rPrChange>
              </w:rPr>
              <w:t>DMS_SAMPLE</w:t>
            </w:r>
          </w:p>
        </w:tc>
      </w:tr>
      <w:tr w:rsidR="002778E2" w:rsidRPr="00644161" w14:paraId="7D7B53DB" w14:textId="77777777" w:rsidTr="002778E2">
        <w:tc>
          <w:tcPr>
            <w:tcW w:w="2876" w:type="dxa"/>
            <w:tcPrChange w:id="1829" w:author="Jay" w:date="2017-10-22T19:02:00Z">
              <w:tcPr>
                <w:tcW w:w="2966" w:type="dxa"/>
              </w:tcPr>
            </w:tcPrChange>
          </w:tcPr>
          <w:p w14:paraId="66BFACFB" w14:textId="77777777" w:rsidR="007D45B7" w:rsidRPr="00644161" w:rsidRDefault="007D45B7" w:rsidP="00964F7B">
            <w:pPr>
              <w:rPr>
                <w:rFonts w:ascii="Calibri" w:hAnsi="Calibri"/>
                <w:sz w:val="20"/>
                <w:szCs w:val="20"/>
                <w:rPrChange w:id="1830" w:author="Jay" w:date="2017-10-22T20:15:00Z">
                  <w:rPr/>
                </w:rPrChange>
              </w:rPr>
            </w:pPr>
            <w:r w:rsidRPr="00644161">
              <w:rPr>
                <w:rFonts w:ascii="Calibri" w:hAnsi="Calibri"/>
                <w:sz w:val="20"/>
                <w:szCs w:val="20"/>
                <w:rPrChange w:id="1831" w:author="Jay" w:date="2017-10-22T20:15:00Z">
                  <w:rPr/>
                </w:rPrChange>
              </w:rPr>
              <w:t>Action</w:t>
            </w:r>
          </w:p>
        </w:tc>
        <w:tc>
          <w:tcPr>
            <w:tcW w:w="4315" w:type="dxa"/>
            <w:tcPrChange w:id="1832" w:author="Jay" w:date="2017-10-22T19:02:00Z">
              <w:tcPr>
                <w:tcW w:w="4315" w:type="dxa"/>
              </w:tcPr>
            </w:tcPrChange>
          </w:tcPr>
          <w:p w14:paraId="625BF964" w14:textId="68B04FE3" w:rsidR="007D45B7" w:rsidRPr="00644161" w:rsidRDefault="007D45B7" w:rsidP="00964F7B">
            <w:pPr>
              <w:rPr>
                <w:rFonts w:ascii="Calibri" w:hAnsi="Calibri"/>
                <w:sz w:val="20"/>
                <w:szCs w:val="20"/>
                <w:rPrChange w:id="1833" w:author="Jay" w:date="2017-10-22T20:15:00Z">
                  <w:rPr/>
                </w:rPrChange>
              </w:rPr>
            </w:pPr>
            <w:r w:rsidRPr="00644161">
              <w:rPr>
                <w:rFonts w:ascii="Calibri" w:hAnsi="Calibri"/>
                <w:sz w:val="20"/>
                <w:szCs w:val="20"/>
                <w:rPrChange w:id="1834" w:author="Jay" w:date="2017-10-22T20:15:00Z">
                  <w:rPr/>
                </w:rPrChange>
              </w:rPr>
              <w:t>Make lowercase</w:t>
            </w:r>
          </w:p>
        </w:tc>
      </w:tr>
    </w:tbl>
    <w:p w14:paraId="33EB508C" w14:textId="77777777" w:rsidR="007D45B7" w:rsidRPr="00644161" w:rsidRDefault="007D45B7" w:rsidP="007D45B7">
      <w:pPr>
        <w:rPr>
          <w:rFonts w:ascii="Calibri" w:hAnsi="Calibri"/>
          <w:sz w:val="20"/>
          <w:szCs w:val="20"/>
          <w:rPrChange w:id="1835" w:author="Jay" w:date="2017-10-22T20:15:00Z">
            <w:rPr/>
          </w:rPrChange>
        </w:rPr>
      </w:pPr>
    </w:p>
    <w:p w14:paraId="16AF1F6C" w14:textId="77777777" w:rsidR="0026531B" w:rsidRPr="00644161" w:rsidRDefault="0026531B" w:rsidP="0037113B">
      <w:pPr>
        <w:pStyle w:val="ListParagraph"/>
        <w:numPr>
          <w:ilvl w:val="2"/>
          <w:numId w:val="36"/>
        </w:numPr>
        <w:rPr>
          <w:rFonts w:ascii="Calibri" w:hAnsi="Calibri"/>
          <w:rPrChange w:id="1836" w:author="Jay" w:date="2017-10-22T20:15:00Z">
            <w:rPr/>
          </w:rPrChange>
        </w:rPr>
      </w:pPr>
      <w:r w:rsidRPr="00644161">
        <w:rPr>
          <w:rFonts w:ascii="Calibri" w:hAnsi="Calibri"/>
          <w:rPrChange w:id="1837" w:author="Jay" w:date="2017-10-22T20:15:00Z">
            <w:rPr/>
          </w:rPrChange>
        </w:rPr>
        <w:t>Click '</w:t>
      </w:r>
      <w:r w:rsidRPr="00644161">
        <w:rPr>
          <w:rFonts w:ascii="Calibri" w:hAnsi="Calibri"/>
          <w:b/>
          <w:rPrChange w:id="1838" w:author="Jay" w:date="2017-10-22T20:15:00Z">
            <w:rPr>
              <w:b/>
            </w:rPr>
          </w:rPrChange>
        </w:rPr>
        <w:t>Add transformation rule</w:t>
      </w:r>
      <w:r w:rsidRPr="00644161">
        <w:rPr>
          <w:rFonts w:ascii="Calibri" w:hAnsi="Calibri"/>
          <w:rPrChange w:id="1839" w:author="Jay" w:date="2017-10-22T20:15:00Z">
            <w:rPr/>
          </w:rPrChange>
        </w:rPr>
        <w:t>'.</w:t>
      </w:r>
    </w:p>
    <w:p w14:paraId="57551FCA" w14:textId="7A5FA66E" w:rsidR="0026531B" w:rsidRPr="00644161" w:rsidRDefault="0037113B" w:rsidP="0037113B">
      <w:pPr>
        <w:rPr>
          <w:rFonts w:ascii="Calibri" w:hAnsi="Calibri"/>
          <w:sz w:val="20"/>
          <w:szCs w:val="20"/>
          <w:rPrChange w:id="1840" w:author="Jay" w:date="2017-10-22T20:15:00Z">
            <w:rPr/>
          </w:rPrChange>
        </w:rPr>
      </w:pPr>
      <w:r w:rsidRPr="00644161">
        <w:rPr>
          <w:rFonts w:ascii="Calibri" w:hAnsi="Calibri"/>
          <w:noProof/>
          <w:sz w:val="20"/>
          <w:szCs w:val="20"/>
          <w:rPrChange w:id="1841" w:author="Jay" w:date="2017-10-22T20:15:00Z">
            <w:rPr>
              <w:noProof/>
            </w:rPr>
          </w:rPrChange>
        </w:rPr>
        <w:drawing>
          <wp:inline distT="0" distB="0" distL="0" distR="0" wp14:anchorId="0FACD53A" wp14:editId="6F50E97F">
            <wp:extent cx="4416702" cy="1959796"/>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419839" cy="1961188"/>
                    </a:xfrm>
                    <a:prstGeom prst="rect">
                      <a:avLst/>
                    </a:prstGeom>
                  </pic:spPr>
                </pic:pic>
              </a:graphicData>
            </a:graphic>
          </wp:inline>
        </w:drawing>
      </w:r>
    </w:p>
    <w:p w14:paraId="1B96948B" w14:textId="360D7CE2" w:rsidR="0026531B" w:rsidRPr="00644161" w:rsidRDefault="0026531B" w:rsidP="00302A60">
      <w:pPr>
        <w:pStyle w:val="ListParagraph"/>
        <w:numPr>
          <w:ilvl w:val="1"/>
          <w:numId w:val="36"/>
        </w:numPr>
        <w:rPr>
          <w:rFonts w:ascii="Calibri" w:hAnsi="Calibri"/>
          <w:rPrChange w:id="1842" w:author="Jay" w:date="2017-10-22T20:15:00Z">
            <w:rPr/>
          </w:rPrChange>
        </w:rPr>
      </w:pPr>
      <w:r w:rsidRPr="00644161">
        <w:rPr>
          <w:rFonts w:ascii="Calibri" w:hAnsi="Calibri"/>
          <w:rPrChange w:id="1843" w:author="Jay" w:date="2017-10-22T20:15:00Z">
            <w:rPr/>
          </w:rPrChange>
        </w:rPr>
        <w:t>Rule 2:</w:t>
      </w:r>
    </w:p>
    <w:tbl>
      <w:tblPr>
        <w:tblStyle w:val="TableGrid"/>
        <w:tblW w:w="0" w:type="auto"/>
        <w:tblInd w:w="1259" w:type="dxa"/>
        <w:tblLook w:val="04A0" w:firstRow="1" w:lastRow="0" w:firstColumn="1" w:lastColumn="0" w:noHBand="0" w:noVBand="1"/>
      </w:tblPr>
      <w:tblGrid>
        <w:gridCol w:w="3056"/>
        <w:gridCol w:w="4315"/>
      </w:tblGrid>
      <w:tr w:rsidR="00A122F0" w:rsidRPr="00644161" w14:paraId="32DF0AE8" w14:textId="77777777" w:rsidTr="00A122F0">
        <w:tc>
          <w:tcPr>
            <w:tcW w:w="3056" w:type="dxa"/>
          </w:tcPr>
          <w:p w14:paraId="552DFFEA" w14:textId="77777777" w:rsidR="00302A60" w:rsidRPr="00644161" w:rsidRDefault="00302A60" w:rsidP="00964F7B">
            <w:pPr>
              <w:rPr>
                <w:rFonts w:ascii="Calibri" w:hAnsi="Calibri"/>
                <w:sz w:val="20"/>
                <w:szCs w:val="20"/>
                <w:rPrChange w:id="1844" w:author="Jay" w:date="2017-10-22T20:15:00Z">
                  <w:rPr/>
                </w:rPrChange>
              </w:rPr>
            </w:pPr>
            <w:r w:rsidRPr="00644161">
              <w:rPr>
                <w:rFonts w:ascii="Calibri" w:hAnsi="Calibri"/>
                <w:sz w:val="20"/>
                <w:szCs w:val="20"/>
                <w:rPrChange w:id="1845" w:author="Jay" w:date="2017-10-22T20:15:00Z">
                  <w:rPr/>
                </w:rPrChange>
              </w:rPr>
              <w:t>Target</w:t>
            </w:r>
          </w:p>
        </w:tc>
        <w:tc>
          <w:tcPr>
            <w:tcW w:w="4315" w:type="dxa"/>
          </w:tcPr>
          <w:p w14:paraId="60BFA30D" w14:textId="56643659" w:rsidR="00302A60" w:rsidRPr="00644161" w:rsidRDefault="00302A60" w:rsidP="00964F7B">
            <w:pPr>
              <w:rPr>
                <w:rFonts w:ascii="Calibri" w:hAnsi="Calibri"/>
                <w:sz w:val="20"/>
                <w:szCs w:val="20"/>
                <w:rPrChange w:id="1846" w:author="Jay" w:date="2017-10-22T20:15:00Z">
                  <w:rPr/>
                </w:rPrChange>
              </w:rPr>
            </w:pPr>
            <w:r w:rsidRPr="00644161">
              <w:rPr>
                <w:rFonts w:ascii="Calibri" w:hAnsi="Calibri"/>
                <w:sz w:val="20"/>
                <w:szCs w:val="20"/>
                <w:rPrChange w:id="1847" w:author="Jay" w:date="2017-10-22T20:15:00Z">
                  <w:rPr/>
                </w:rPrChange>
              </w:rPr>
              <w:t>Table</w:t>
            </w:r>
          </w:p>
        </w:tc>
      </w:tr>
      <w:tr w:rsidR="00A122F0" w:rsidRPr="00644161" w14:paraId="0237814A" w14:textId="77777777" w:rsidTr="00A122F0">
        <w:tc>
          <w:tcPr>
            <w:tcW w:w="3056" w:type="dxa"/>
          </w:tcPr>
          <w:p w14:paraId="31B23050" w14:textId="77777777" w:rsidR="00302A60" w:rsidRPr="00644161" w:rsidRDefault="00302A60" w:rsidP="00964F7B">
            <w:pPr>
              <w:rPr>
                <w:rFonts w:ascii="Calibri" w:hAnsi="Calibri"/>
                <w:sz w:val="20"/>
                <w:szCs w:val="20"/>
                <w:rPrChange w:id="1848" w:author="Jay" w:date="2017-10-22T20:15:00Z">
                  <w:rPr/>
                </w:rPrChange>
              </w:rPr>
            </w:pPr>
            <w:r w:rsidRPr="00644161">
              <w:rPr>
                <w:rFonts w:ascii="Calibri" w:hAnsi="Calibri"/>
                <w:sz w:val="20"/>
                <w:szCs w:val="20"/>
                <w:rPrChange w:id="1849" w:author="Jay" w:date="2017-10-22T20:15:00Z">
                  <w:rPr/>
                </w:rPrChange>
              </w:rPr>
              <w:t>Schema Name is</w:t>
            </w:r>
          </w:p>
        </w:tc>
        <w:tc>
          <w:tcPr>
            <w:tcW w:w="4315" w:type="dxa"/>
          </w:tcPr>
          <w:p w14:paraId="1BF43239" w14:textId="77777777" w:rsidR="00302A60" w:rsidRPr="00644161" w:rsidRDefault="00302A60" w:rsidP="00964F7B">
            <w:pPr>
              <w:rPr>
                <w:rFonts w:ascii="Calibri" w:hAnsi="Calibri"/>
                <w:sz w:val="20"/>
                <w:szCs w:val="20"/>
                <w:rPrChange w:id="1850" w:author="Jay" w:date="2017-10-22T20:15:00Z">
                  <w:rPr/>
                </w:rPrChange>
              </w:rPr>
            </w:pPr>
            <w:r w:rsidRPr="00644161">
              <w:rPr>
                <w:rFonts w:ascii="Calibri" w:hAnsi="Calibri"/>
                <w:sz w:val="20"/>
                <w:szCs w:val="20"/>
                <w:rPrChange w:id="1851" w:author="Jay" w:date="2017-10-22T20:15:00Z">
                  <w:rPr/>
                </w:rPrChange>
              </w:rPr>
              <w:t>DMS_SAMPLE</w:t>
            </w:r>
          </w:p>
        </w:tc>
      </w:tr>
      <w:tr w:rsidR="00A122F0" w:rsidRPr="00644161" w14:paraId="25958A7C" w14:textId="77777777" w:rsidTr="00A122F0">
        <w:tc>
          <w:tcPr>
            <w:tcW w:w="3056" w:type="dxa"/>
          </w:tcPr>
          <w:p w14:paraId="1A23670E" w14:textId="3B73FD9E" w:rsidR="00302A60" w:rsidRPr="00644161" w:rsidRDefault="00302A60" w:rsidP="00964F7B">
            <w:pPr>
              <w:rPr>
                <w:rFonts w:ascii="Calibri" w:hAnsi="Calibri"/>
                <w:sz w:val="20"/>
                <w:szCs w:val="20"/>
                <w:rPrChange w:id="1852" w:author="Jay" w:date="2017-10-22T20:15:00Z">
                  <w:rPr/>
                </w:rPrChange>
              </w:rPr>
            </w:pPr>
            <w:r w:rsidRPr="00644161">
              <w:rPr>
                <w:rFonts w:ascii="Calibri" w:hAnsi="Calibri"/>
                <w:sz w:val="20"/>
                <w:szCs w:val="20"/>
                <w:rPrChange w:id="1853" w:author="Jay" w:date="2017-10-22T20:15:00Z">
                  <w:rPr/>
                </w:rPrChange>
              </w:rPr>
              <w:t>Table Name is like</w:t>
            </w:r>
          </w:p>
        </w:tc>
        <w:tc>
          <w:tcPr>
            <w:tcW w:w="4315" w:type="dxa"/>
          </w:tcPr>
          <w:p w14:paraId="5B354499" w14:textId="6BD55EDA" w:rsidR="00302A60" w:rsidRPr="00644161" w:rsidRDefault="00302A60" w:rsidP="00964F7B">
            <w:pPr>
              <w:rPr>
                <w:rFonts w:ascii="Calibri" w:hAnsi="Calibri"/>
                <w:sz w:val="20"/>
                <w:szCs w:val="20"/>
                <w:rPrChange w:id="1854" w:author="Jay" w:date="2017-10-22T20:15:00Z">
                  <w:rPr/>
                </w:rPrChange>
              </w:rPr>
            </w:pPr>
            <w:r w:rsidRPr="00644161">
              <w:rPr>
                <w:rFonts w:ascii="Calibri" w:hAnsi="Calibri"/>
                <w:sz w:val="20"/>
                <w:szCs w:val="20"/>
                <w:rPrChange w:id="1855" w:author="Jay" w:date="2017-10-22T20:15:00Z">
                  <w:rPr/>
                </w:rPrChange>
              </w:rPr>
              <w:t>%</w:t>
            </w:r>
          </w:p>
        </w:tc>
      </w:tr>
      <w:tr w:rsidR="00A122F0" w:rsidRPr="00644161" w14:paraId="0E410774" w14:textId="77777777" w:rsidTr="00A122F0">
        <w:tc>
          <w:tcPr>
            <w:tcW w:w="3056" w:type="dxa"/>
          </w:tcPr>
          <w:p w14:paraId="2667996C" w14:textId="77777777" w:rsidR="00302A60" w:rsidRPr="00644161" w:rsidRDefault="00302A60" w:rsidP="00964F7B">
            <w:pPr>
              <w:rPr>
                <w:rFonts w:ascii="Calibri" w:hAnsi="Calibri"/>
                <w:sz w:val="20"/>
                <w:szCs w:val="20"/>
                <w:rPrChange w:id="1856" w:author="Jay" w:date="2017-10-22T20:15:00Z">
                  <w:rPr/>
                </w:rPrChange>
              </w:rPr>
            </w:pPr>
            <w:r w:rsidRPr="00644161">
              <w:rPr>
                <w:rFonts w:ascii="Calibri" w:hAnsi="Calibri"/>
                <w:sz w:val="20"/>
                <w:szCs w:val="20"/>
                <w:rPrChange w:id="1857" w:author="Jay" w:date="2017-10-22T20:15:00Z">
                  <w:rPr/>
                </w:rPrChange>
              </w:rPr>
              <w:t>Action</w:t>
            </w:r>
          </w:p>
        </w:tc>
        <w:tc>
          <w:tcPr>
            <w:tcW w:w="4315" w:type="dxa"/>
          </w:tcPr>
          <w:p w14:paraId="6F759E26" w14:textId="77777777" w:rsidR="00302A60" w:rsidRPr="00644161" w:rsidRDefault="00302A60" w:rsidP="00964F7B">
            <w:pPr>
              <w:rPr>
                <w:rFonts w:ascii="Calibri" w:hAnsi="Calibri"/>
                <w:sz w:val="20"/>
                <w:szCs w:val="20"/>
                <w:rPrChange w:id="1858" w:author="Jay" w:date="2017-10-22T20:15:00Z">
                  <w:rPr/>
                </w:rPrChange>
              </w:rPr>
            </w:pPr>
            <w:r w:rsidRPr="00644161">
              <w:rPr>
                <w:rFonts w:ascii="Calibri" w:hAnsi="Calibri"/>
                <w:sz w:val="20"/>
                <w:szCs w:val="20"/>
                <w:rPrChange w:id="1859" w:author="Jay" w:date="2017-10-22T20:15:00Z">
                  <w:rPr/>
                </w:rPrChange>
              </w:rPr>
              <w:t>Make lowercase</w:t>
            </w:r>
          </w:p>
        </w:tc>
      </w:tr>
    </w:tbl>
    <w:p w14:paraId="3783C51F" w14:textId="77777777" w:rsidR="00302A60" w:rsidRPr="00644161" w:rsidRDefault="00302A60" w:rsidP="00302A60">
      <w:pPr>
        <w:rPr>
          <w:rFonts w:ascii="Calibri" w:hAnsi="Calibri"/>
          <w:sz w:val="20"/>
          <w:szCs w:val="20"/>
          <w:rPrChange w:id="1860" w:author="Jay" w:date="2017-10-22T20:15:00Z">
            <w:rPr/>
          </w:rPrChange>
        </w:rPr>
      </w:pPr>
    </w:p>
    <w:p w14:paraId="7ACD551C" w14:textId="77777777" w:rsidR="0026531B" w:rsidRPr="00644161" w:rsidRDefault="0026531B" w:rsidP="0037113B">
      <w:pPr>
        <w:pStyle w:val="ListParagraph"/>
        <w:numPr>
          <w:ilvl w:val="2"/>
          <w:numId w:val="36"/>
        </w:numPr>
        <w:rPr>
          <w:rFonts w:ascii="Calibri" w:hAnsi="Calibri"/>
          <w:rPrChange w:id="1861" w:author="Jay" w:date="2017-10-22T20:15:00Z">
            <w:rPr/>
          </w:rPrChange>
        </w:rPr>
      </w:pPr>
      <w:r w:rsidRPr="00644161">
        <w:rPr>
          <w:rFonts w:ascii="Calibri" w:hAnsi="Calibri"/>
          <w:rPrChange w:id="1862" w:author="Jay" w:date="2017-10-22T20:15:00Z">
            <w:rPr/>
          </w:rPrChange>
        </w:rPr>
        <w:t>Click 'Add transformation rule'.</w:t>
      </w:r>
    </w:p>
    <w:p w14:paraId="3247115A" w14:textId="4B05D584" w:rsidR="0026531B" w:rsidRPr="00644161" w:rsidRDefault="0037113B" w:rsidP="0037113B">
      <w:pPr>
        <w:rPr>
          <w:rFonts w:ascii="Calibri" w:hAnsi="Calibri"/>
          <w:sz w:val="20"/>
          <w:szCs w:val="20"/>
          <w:rPrChange w:id="1863" w:author="Jay" w:date="2017-10-22T20:15:00Z">
            <w:rPr/>
          </w:rPrChange>
        </w:rPr>
      </w:pPr>
      <w:r w:rsidRPr="00644161">
        <w:rPr>
          <w:rFonts w:ascii="Calibri" w:hAnsi="Calibri"/>
          <w:noProof/>
          <w:sz w:val="20"/>
          <w:szCs w:val="20"/>
          <w:rPrChange w:id="1864" w:author="Jay" w:date="2017-10-22T20:15:00Z">
            <w:rPr>
              <w:noProof/>
            </w:rPr>
          </w:rPrChange>
        </w:rPr>
        <w:lastRenderedPageBreak/>
        <w:drawing>
          <wp:inline distT="0" distB="0" distL="0" distR="0" wp14:anchorId="03EC015F" wp14:editId="07E3903C">
            <wp:extent cx="6070600" cy="2849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6070600" cy="2849245"/>
                    </a:xfrm>
                    <a:prstGeom prst="rect">
                      <a:avLst/>
                    </a:prstGeom>
                  </pic:spPr>
                </pic:pic>
              </a:graphicData>
            </a:graphic>
          </wp:inline>
        </w:drawing>
      </w:r>
    </w:p>
    <w:p w14:paraId="5F13929E" w14:textId="5ECD7926" w:rsidR="0026531B" w:rsidRPr="00644161" w:rsidRDefault="0026531B" w:rsidP="00E209D8">
      <w:pPr>
        <w:pStyle w:val="ListParagraph"/>
        <w:numPr>
          <w:ilvl w:val="1"/>
          <w:numId w:val="36"/>
        </w:numPr>
        <w:rPr>
          <w:rFonts w:ascii="Calibri" w:hAnsi="Calibri"/>
          <w:rPrChange w:id="1865" w:author="Jay" w:date="2017-10-22T20:15:00Z">
            <w:rPr/>
          </w:rPrChange>
        </w:rPr>
      </w:pPr>
      <w:r w:rsidRPr="00644161">
        <w:rPr>
          <w:rFonts w:ascii="Calibri" w:hAnsi="Calibri"/>
          <w:rPrChange w:id="1866" w:author="Jay" w:date="2017-10-22T20:15:00Z">
            <w:rPr/>
          </w:rPrChange>
        </w:rPr>
        <w:t>Rule 3:</w:t>
      </w:r>
    </w:p>
    <w:tbl>
      <w:tblPr>
        <w:tblStyle w:val="TableGrid"/>
        <w:tblW w:w="0" w:type="auto"/>
        <w:tblInd w:w="1259" w:type="dxa"/>
        <w:tblLook w:val="04A0" w:firstRow="1" w:lastRow="0" w:firstColumn="1" w:lastColumn="0" w:noHBand="0" w:noVBand="1"/>
        <w:tblPrChange w:id="1867" w:author="Jay" w:date="2017-10-22T19:04:00Z">
          <w:tblPr>
            <w:tblStyle w:val="TableGrid"/>
            <w:tblW w:w="0" w:type="auto"/>
            <w:tblInd w:w="1259" w:type="dxa"/>
            <w:tblLook w:val="04A0" w:firstRow="1" w:lastRow="0" w:firstColumn="1" w:lastColumn="0" w:noHBand="0" w:noVBand="1"/>
          </w:tblPr>
        </w:tblPrChange>
      </w:tblPr>
      <w:tblGrid>
        <w:gridCol w:w="3056"/>
        <w:gridCol w:w="4315"/>
        <w:tblGridChange w:id="1868">
          <w:tblGrid>
            <w:gridCol w:w="3056"/>
            <w:gridCol w:w="4315"/>
          </w:tblGrid>
        </w:tblGridChange>
      </w:tblGrid>
      <w:tr w:rsidR="00A122F0" w:rsidRPr="00644161" w14:paraId="219980BB" w14:textId="77777777" w:rsidTr="00A122F0">
        <w:tc>
          <w:tcPr>
            <w:tcW w:w="3056" w:type="dxa"/>
            <w:tcPrChange w:id="1869" w:author="Jay" w:date="2017-10-22T19:04:00Z">
              <w:tcPr>
                <w:tcW w:w="3056" w:type="dxa"/>
              </w:tcPr>
            </w:tcPrChange>
          </w:tcPr>
          <w:p w14:paraId="73F9E780" w14:textId="77777777" w:rsidR="006E1E98" w:rsidRPr="00644161" w:rsidRDefault="006E1E98" w:rsidP="00964F7B">
            <w:pPr>
              <w:rPr>
                <w:rFonts w:ascii="Calibri" w:hAnsi="Calibri"/>
                <w:sz w:val="20"/>
                <w:szCs w:val="20"/>
                <w:rPrChange w:id="1870" w:author="Jay" w:date="2017-10-22T20:15:00Z">
                  <w:rPr/>
                </w:rPrChange>
              </w:rPr>
            </w:pPr>
            <w:r w:rsidRPr="00644161">
              <w:rPr>
                <w:rFonts w:ascii="Calibri" w:hAnsi="Calibri"/>
                <w:sz w:val="20"/>
                <w:szCs w:val="20"/>
                <w:rPrChange w:id="1871" w:author="Jay" w:date="2017-10-22T20:15:00Z">
                  <w:rPr/>
                </w:rPrChange>
              </w:rPr>
              <w:t>Target</w:t>
            </w:r>
          </w:p>
        </w:tc>
        <w:tc>
          <w:tcPr>
            <w:tcW w:w="4315" w:type="dxa"/>
            <w:tcPrChange w:id="1872" w:author="Jay" w:date="2017-10-22T19:04:00Z">
              <w:tcPr>
                <w:tcW w:w="4315" w:type="dxa"/>
              </w:tcPr>
            </w:tcPrChange>
          </w:tcPr>
          <w:p w14:paraId="553306D2" w14:textId="40088326" w:rsidR="006E1E98" w:rsidRPr="00644161" w:rsidRDefault="006E1E98" w:rsidP="00964F7B">
            <w:pPr>
              <w:rPr>
                <w:rFonts w:ascii="Calibri" w:hAnsi="Calibri"/>
                <w:sz w:val="20"/>
                <w:szCs w:val="20"/>
                <w:rPrChange w:id="1873" w:author="Jay" w:date="2017-10-22T20:15:00Z">
                  <w:rPr/>
                </w:rPrChange>
              </w:rPr>
            </w:pPr>
            <w:r w:rsidRPr="00644161">
              <w:rPr>
                <w:rFonts w:ascii="Calibri" w:hAnsi="Calibri"/>
                <w:sz w:val="20"/>
                <w:szCs w:val="20"/>
                <w:rPrChange w:id="1874" w:author="Jay" w:date="2017-10-22T20:15:00Z">
                  <w:rPr/>
                </w:rPrChange>
              </w:rPr>
              <w:t>Column</w:t>
            </w:r>
          </w:p>
        </w:tc>
      </w:tr>
      <w:tr w:rsidR="00A122F0" w:rsidRPr="00644161" w14:paraId="7833C4B5" w14:textId="77777777" w:rsidTr="00A122F0">
        <w:tc>
          <w:tcPr>
            <w:tcW w:w="3056" w:type="dxa"/>
            <w:tcPrChange w:id="1875" w:author="Jay" w:date="2017-10-22T19:04:00Z">
              <w:tcPr>
                <w:tcW w:w="3056" w:type="dxa"/>
              </w:tcPr>
            </w:tcPrChange>
          </w:tcPr>
          <w:p w14:paraId="06286F76" w14:textId="17525CFE" w:rsidR="006E1E98" w:rsidRPr="00644161" w:rsidRDefault="006E1E98" w:rsidP="00964F7B">
            <w:pPr>
              <w:rPr>
                <w:rFonts w:ascii="Calibri" w:hAnsi="Calibri"/>
                <w:sz w:val="20"/>
                <w:szCs w:val="20"/>
                <w:rPrChange w:id="1876" w:author="Jay" w:date="2017-10-22T20:15:00Z">
                  <w:rPr/>
                </w:rPrChange>
              </w:rPr>
            </w:pPr>
            <w:r w:rsidRPr="00644161">
              <w:rPr>
                <w:rFonts w:ascii="Calibri" w:hAnsi="Calibri"/>
                <w:sz w:val="20"/>
                <w:szCs w:val="20"/>
                <w:rPrChange w:id="1877" w:author="Jay" w:date="2017-10-22T20:15:00Z">
                  <w:rPr/>
                </w:rPrChange>
              </w:rPr>
              <w:t>Schema Name is</w:t>
            </w:r>
          </w:p>
        </w:tc>
        <w:tc>
          <w:tcPr>
            <w:tcW w:w="4315" w:type="dxa"/>
            <w:tcPrChange w:id="1878" w:author="Jay" w:date="2017-10-22T19:04:00Z">
              <w:tcPr>
                <w:tcW w:w="4315" w:type="dxa"/>
              </w:tcPr>
            </w:tcPrChange>
          </w:tcPr>
          <w:p w14:paraId="5848B425" w14:textId="4DC6355E" w:rsidR="006E1E98" w:rsidRPr="00644161" w:rsidRDefault="006E1E98" w:rsidP="00964F7B">
            <w:pPr>
              <w:rPr>
                <w:rFonts w:ascii="Calibri" w:hAnsi="Calibri"/>
                <w:sz w:val="20"/>
                <w:szCs w:val="20"/>
                <w:rPrChange w:id="1879" w:author="Jay" w:date="2017-10-22T20:15:00Z">
                  <w:rPr/>
                </w:rPrChange>
              </w:rPr>
            </w:pPr>
            <w:r w:rsidRPr="00644161">
              <w:rPr>
                <w:rFonts w:ascii="Calibri" w:hAnsi="Calibri"/>
                <w:sz w:val="20"/>
                <w:szCs w:val="20"/>
                <w:rPrChange w:id="1880" w:author="Jay" w:date="2017-10-22T20:15:00Z">
                  <w:rPr/>
                </w:rPrChange>
              </w:rPr>
              <w:t>DMS_SAMPLE</w:t>
            </w:r>
          </w:p>
        </w:tc>
      </w:tr>
      <w:tr w:rsidR="00A122F0" w:rsidRPr="00644161" w14:paraId="2BDC05DE" w14:textId="77777777" w:rsidTr="00A122F0">
        <w:tc>
          <w:tcPr>
            <w:tcW w:w="3056" w:type="dxa"/>
            <w:tcPrChange w:id="1881" w:author="Jay" w:date="2017-10-22T19:04:00Z">
              <w:tcPr>
                <w:tcW w:w="3056" w:type="dxa"/>
              </w:tcPr>
            </w:tcPrChange>
          </w:tcPr>
          <w:p w14:paraId="18EC42A1" w14:textId="47FA40B9" w:rsidR="006E1E98" w:rsidRPr="00644161" w:rsidRDefault="006E1E98" w:rsidP="00964F7B">
            <w:pPr>
              <w:rPr>
                <w:rFonts w:ascii="Calibri" w:hAnsi="Calibri"/>
                <w:sz w:val="20"/>
                <w:szCs w:val="20"/>
                <w:rPrChange w:id="1882" w:author="Jay" w:date="2017-10-22T20:15:00Z">
                  <w:rPr/>
                </w:rPrChange>
              </w:rPr>
            </w:pPr>
            <w:r w:rsidRPr="00644161">
              <w:rPr>
                <w:rFonts w:ascii="Calibri" w:hAnsi="Calibri"/>
                <w:sz w:val="20"/>
                <w:szCs w:val="20"/>
                <w:rPrChange w:id="1883" w:author="Jay" w:date="2017-10-22T20:15:00Z">
                  <w:rPr/>
                </w:rPrChange>
              </w:rPr>
              <w:t>Table Name is like</w:t>
            </w:r>
          </w:p>
        </w:tc>
        <w:tc>
          <w:tcPr>
            <w:tcW w:w="4315" w:type="dxa"/>
            <w:tcPrChange w:id="1884" w:author="Jay" w:date="2017-10-22T19:04:00Z">
              <w:tcPr>
                <w:tcW w:w="4315" w:type="dxa"/>
              </w:tcPr>
            </w:tcPrChange>
          </w:tcPr>
          <w:p w14:paraId="3AC4D2E9" w14:textId="6691D06C" w:rsidR="006E1E98" w:rsidRPr="00644161" w:rsidRDefault="006E1E98" w:rsidP="00964F7B">
            <w:pPr>
              <w:rPr>
                <w:rFonts w:ascii="Calibri" w:hAnsi="Calibri"/>
                <w:sz w:val="20"/>
                <w:szCs w:val="20"/>
                <w:rPrChange w:id="1885" w:author="Jay" w:date="2017-10-22T20:15:00Z">
                  <w:rPr/>
                </w:rPrChange>
              </w:rPr>
            </w:pPr>
            <w:r w:rsidRPr="00644161">
              <w:rPr>
                <w:rFonts w:ascii="Calibri" w:hAnsi="Calibri"/>
                <w:sz w:val="20"/>
                <w:szCs w:val="20"/>
                <w:rPrChange w:id="1886" w:author="Jay" w:date="2017-10-22T20:15:00Z">
                  <w:rPr/>
                </w:rPrChange>
              </w:rPr>
              <w:t>%</w:t>
            </w:r>
          </w:p>
        </w:tc>
      </w:tr>
      <w:tr w:rsidR="00A122F0" w:rsidRPr="00644161" w14:paraId="61B65CB4" w14:textId="77777777" w:rsidTr="00A122F0">
        <w:tc>
          <w:tcPr>
            <w:tcW w:w="3056" w:type="dxa"/>
            <w:tcPrChange w:id="1887" w:author="Jay" w:date="2017-10-22T19:04:00Z">
              <w:tcPr>
                <w:tcW w:w="3056" w:type="dxa"/>
              </w:tcPr>
            </w:tcPrChange>
          </w:tcPr>
          <w:p w14:paraId="32D9EB98" w14:textId="535CC3BD" w:rsidR="006E1E98" w:rsidRPr="00644161" w:rsidRDefault="006E1E98" w:rsidP="00964F7B">
            <w:pPr>
              <w:rPr>
                <w:rFonts w:ascii="Calibri" w:hAnsi="Calibri"/>
                <w:sz w:val="20"/>
                <w:szCs w:val="20"/>
                <w:rPrChange w:id="1888" w:author="Jay" w:date="2017-10-22T20:15:00Z">
                  <w:rPr/>
                </w:rPrChange>
              </w:rPr>
            </w:pPr>
            <w:r w:rsidRPr="00644161">
              <w:rPr>
                <w:rFonts w:ascii="Calibri" w:hAnsi="Calibri"/>
                <w:sz w:val="20"/>
                <w:szCs w:val="20"/>
                <w:rPrChange w:id="1889" w:author="Jay" w:date="2017-10-22T20:15:00Z">
                  <w:rPr/>
                </w:rPrChange>
              </w:rPr>
              <w:t>Column name is like</w:t>
            </w:r>
          </w:p>
        </w:tc>
        <w:tc>
          <w:tcPr>
            <w:tcW w:w="4315" w:type="dxa"/>
            <w:tcPrChange w:id="1890" w:author="Jay" w:date="2017-10-22T19:04:00Z">
              <w:tcPr>
                <w:tcW w:w="4315" w:type="dxa"/>
              </w:tcPr>
            </w:tcPrChange>
          </w:tcPr>
          <w:p w14:paraId="6D2FE6CE" w14:textId="28CE1496" w:rsidR="006E1E98" w:rsidRPr="00644161" w:rsidRDefault="006E1E98" w:rsidP="00964F7B">
            <w:pPr>
              <w:rPr>
                <w:rFonts w:ascii="Calibri" w:hAnsi="Calibri"/>
                <w:sz w:val="20"/>
                <w:szCs w:val="20"/>
                <w:rPrChange w:id="1891" w:author="Jay" w:date="2017-10-22T20:15:00Z">
                  <w:rPr/>
                </w:rPrChange>
              </w:rPr>
            </w:pPr>
            <w:r w:rsidRPr="00644161">
              <w:rPr>
                <w:rFonts w:ascii="Calibri" w:hAnsi="Calibri"/>
                <w:sz w:val="20"/>
                <w:szCs w:val="20"/>
                <w:rPrChange w:id="1892" w:author="Jay" w:date="2017-10-22T20:15:00Z">
                  <w:rPr/>
                </w:rPrChange>
              </w:rPr>
              <w:t>%</w:t>
            </w:r>
          </w:p>
        </w:tc>
      </w:tr>
      <w:tr w:rsidR="00A122F0" w:rsidRPr="00644161" w14:paraId="3A754A7C" w14:textId="77777777" w:rsidTr="00A122F0">
        <w:tc>
          <w:tcPr>
            <w:tcW w:w="3056" w:type="dxa"/>
            <w:tcPrChange w:id="1893" w:author="Jay" w:date="2017-10-22T19:04:00Z">
              <w:tcPr>
                <w:tcW w:w="3056" w:type="dxa"/>
              </w:tcPr>
            </w:tcPrChange>
          </w:tcPr>
          <w:p w14:paraId="2C0F4693" w14:textId="77777777" w:rsidR="006E1E98" w:rsidRPr="00644161" w:rsidRDefault="006E1E98" w:rsidP="00964F7B">
            <w:pPr>
              <w:rPr>
                <w:rFonts w:ascii="Calibri" w:hAnsi="Calibri"/>
                <w:sz w:val="20"/>
                <w:szCs w:val="20"/>
                <w:rPrChange w:id="1894" w:author="Jay" w:date="2017-10-22T20:15:00Z">
                  <w:rPr/>
                </w:rPrChange>
              </w:rPr>
            </w:pPr>
            <w:r w:rsidRPr="00644161">
              <w:rPr>
                <w:rFonts w:ascii="Calibri" w:hAnsi="Calibri"/>
                <w:sz w:val="20"/>
                <w:szCs w:val="20"/>
                <w:rPrChange w:id="1895" w:author="Jay" w:date="2017-10-22T20:15:00Z">
                  <w:rPr/>
                </w:rPrChange>
              </w:rPr>
              <w:t>Action</w:t>
            </w:r>
          </w:p>
        </w:tc>
        <w:tc>
          <w:tcPr>
            <w:tcW w:w="4315" w:type="dxa"/>
            <w:tcPrChange w:id="1896" w:author="Jay" w:date="2017-10-22T19:04:00Z">
              <w:tcPr>
                <w:tcW w:w="4315" w:type="dxa"/>
              </w:tcPr>
            </w:tcPrChange>
          </w:tcPr>
          <w:p w14:paraId="61133F6E" w14:textId="77777777" w:rsidR="006E1E98" w:rsidRPr="00644161" w:rsidRDefault="006E1E98" w:rsidP="00964F7B">
            <w:pPr>
              <w:rPr>
                <w:rFonts w:ascii="Calibri" w:hAnsi="Calibri"/>
                <w:sz w:val="20"/>
                <w:szCs w:val="20"/>
                <w:rPrChange w:id="1897" w:author="Jay" w:date="2017-10-22T20:15:00Z">
                  <w:rPr/>
                </w:rPrChange>
              </w:rPr>
            </w:pPr>
            <w:r w:rsidRPr="00644161">
              <w:rPr>
                <w:rFonts w:ascii="Calibri" w:hAnsi="Calibri"/>
                <w:sz w:val="20"/>
                <w:szCs w:val="20"/>
                <w:rPrChange w:id="1898" w:author="Jay" w:date="2017-10-22T20:15:00Z">
                  <w:rPr/>
                </w:rPrChange>
              </w:rPr>
              <w:t>Make lowercase</w:t>
            </w:r>
          </w:p>
        </w:tc>
      </w:tr>
    </w:tbl>
    <w:p w14:paraId="76E95EB0" w14:textId="77777777" w:rsidR="006E1E98" w:rsidRPr="00644161" w:rsidRDefault="006E1E98" w:rsidP="006E1E98">
      <w:pPr>
        <w:rPr>
          <w:rFonts w:ascii="Calibri" w:hAnsi="Calibri"/>
          <w:sz w:val="20"/>
          <w:szCs w:val="20"/>
          <w:rPrChange w:id="1899" w:author="Jay" w:date="2017-10-22T20:15:00Z">
            <w:rPr/>
          </w:rPrChange>
        </w:rPr>
      </w:pPr>
    </w:p>
    <w:p w14:paraId="0CEC9031" w14:textId="77777777" w:rsidR="0026531B" w:rsidRPr="00644161" w:rsidRDefault="0026531B" w:rsidP="0037113B">
      <w:pPr>
        <w:pStyle w:val="ListParagraph"/>
        <w:numPr>
          <w:ilvl w:val="2"/>
          <w:numId w:val="36"/>
        </w:numPr>
        <w:rPr>
          <w:rFonts w:ascii="Calibri" w:hAnsi="Calibri"/>
          <w:rPrChange w:id="1900" w:author="Jay" w:date="2017-10-22T20:15:00Z">
            <w:rPr/>
          </w:rPrChange>
        </w:rPr>
      </w:pPr>
      <w:r w:rsidRPr="00644161">
        <w:rPr>
          <w:rFonts w:ascii="Calibri" w:hAnsi="Calibri"/>
          <w:rPrChange w:id="1901" w:author="Jay" w:date="2017-10-22T20:15:00Z">
            <w:rPr/>
          </w:rPrChange>
        </w:rPr>
        <w:t>Click 'Add transformation rule'.</w:t>
      </w:r>
    </w:p>
    <w:p w14:paraId="45FCDA81" w14:textId="678D89D8" w:rsidR="0037113B" w:rsidRPr="00644161" w:rsidRDefault="007A6CE4" w:rsidP="0037113B">
      <w:pPr>
        <w:rPr>
          <w:rFonts w:ascii="Calibri" w:hAnsi="Calibri"/>
          <w:sz w:val="20"/>
          <w:szCs w:val="20"/>
          <w:rPrChange w:id="1902" w:author="Jay" w:date="2017-10-22T20:15:00Z">
            <w:rPr/>
          </w:rPrChange>
        </w:rPr>
      </w:pPr>
      <w:r w:rsidRPr="00644161">
        <w:rPr>
          <w:rFonts w:ascii="Calibri" w:hAnsi="Calibri"/>
          <w:noProof/>
          <w:sz w:val="20"/>
          <w:szCs w:val="20"/>
          <w:rPrChange w:id="1903" w:author="Jay" w:date="2017-10-22T20:15:00Z">
            <w:rPr>
              <w:noProof/>
            </w:rPr>
          </w:rPrChange>
        </w:rPr>
        <w:drawing>
          <wp:inline distT="0" distB="0" distL="0" distR="0" wp14:anchorId="4F60C124" wp14:editId="041A4142">
            <wp:extent cx="6070600" cy="3103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6070600" cy="3103245"/>
                    </a:xfrm>
                    <a:prstGeom prst="rect">
                      <a:avLst/>
                    </a:prstGeom>
                  </pic:spPr>
                </pic:pic>
              </a:graphicData>
            </a:graphic>
          </wp:inline>
        </w:drawing>
      </w:r>
    </w:p>
    <w:p w14:paraId="06F6A0F5" w14:textId="77777777" w:rsidR="00AE1AFC" w:rsidRPr="00644161" w:rsidRDefault="0026531B" w:rsidP="0037113B">
      <w:pPr>
        <w:pStyle w:val="ListParagraph"/>
        <w:numPr>
          <w:ilvl w:val="0"/>
          <w:numId w:val="36"/>
        </w:numPr>
        <w:rPr>
          <w:rFonts w:ascii="Calibri" w:hAnsi="Calibri"/>
          <w:rPrChange w:id="1904" w:author="Jay" w:date="2017-10-22T20:15:00Z">
            <w:rPr/>
          </w:rPrChange>
        </w:rPr>
      </w:pPr>
      <w:r w:rsidRPr="00644161">
        <w:rPr>
          <w:rFonts w:ascii="Calibri" w:hAnsi="Calibri"/>
          <w:rPrChange w:id="1905" w:author="Jay" w:date="2017-10-22T20:15:00Z">
            <w:rPr/>
          </w:rPrChange>
        </w:rPr>
        <w:t>Make sure your configuration looks like the image below</w:t>
      </w:r>
      <w:r w:rsidR="00AE1AFC" w:rsidRPr="00644161">
        <w:rPr>
          <w:rFonts w:ascii="Calibri" w:hAnsi="Calibri"/>
          <w:rPrChange w:id="1906" w:author="Jay" w:date="2017-10-22T20:15:00Z">
            <w:rPr/>
          </w:rPrChange>
        </w:rPr>
        <w:t>.</w:t>
      </w:r>
    </w:p>
    <w:p w14:paraId="6A6464A4" w14:textId="2D1CA3FD" w:rsidR="0026531B" w:rsidRPr="00644161" w:rsidDel="00A122F0" w:rsidRDefault="00AE1AFC" w:rsidP="0037113B">
      <w:pPr>
        <w:pStyle w:val="ListParagraph"/>
        <w:numPr>
          <w:ilvl w:val="0"/>
          <w:numId w:val="36"/>
        </w:numPr>
        <w:rPr>
          <w:del w:id="1907" w:author="Jay" w:date="2017-10-22T19:04:00Z"/>
          <w:rFonts w:ascii="Calibri" w:hAnsi="Calibri"/>
          <w:rPrChange w:id="1908" w:author="Jay" w:date="2017-10-22T20:15:00Z">
            <w:rPr>
              <w:del w:id="1909" w:author="Jay" w:date="2017-10-22T19:04:00Z"/>
            </w:rPr>
          </w:rPrChange>
        </w:rPr>
      </w:pPr>
      <w:del w:id="1910" w:author="Jay" w:date="2017-10-22T19:04:00Z">
        <w:r w:rsidRPr="00644161" w:rsidDel="00A122F0">
          <w:rPr>
            <w:rFonts w:ascii="Calibri" w:hAnsi="Calibri"/>
            <w:rPrChange w:id="1911" w:author="Jay" w:date="2017-10-22T20:15:00Z">
              <w:rPr/>
            </w:rPrChange>
          </w:rPr>
          <w:lastRenderedPageBreak/>
          <w:delText xml:space="preserve">Take few minutes to review the JSON text generated </w:delText>
        </w:r>
      </w:del>
    </w:p>
    <w:p w14:paraId="33E82880" w14:textId="625E37E5" w:rsidR="00C22373" w:rsidRPr="00644161" w:rsidRDefault="00C22373" w:rsidP="00C22373">
      <w:pPr>
        <w:rPr>
          <w:rFonts w:ascii="Calibri" w:hAnsi="Calibri"/>
          <w:sz w:val="20"/>
          <w:szCs w:val="20"/>
          <w:rPrChange w:id="1912" w:author="Jay" w:date="2017-10-22T20:15:00Z">
            <w:rPr/>
          </w:rPrChange>
        </w:rPr>
      </w:pPr>
      <w:r w:rsidRPr="00644161">
        <w:rPr>
          <w:rFonts w:ascii="Calibri" w:hAnsi="Calibri"/>
          <w:noProof/>
          <w:sz w:val="20"/>
          <w:szCs w:val="20"/>
          <w:rPrChange w:id="1913" w:author="Jay" w:date="2017-10-22T20:15:00Z">
            <w:rPr>
              <w:noProof/>
            </w:rPr>
          </w:rPrChange>
        </w:rPr>
        <w:drawing>
          <wp:inline distT="0" distB="0" distL="0" distR="0" wp14:anchorId="0A4B5C67" wp14:editId="0BC284D3">
            <wp:extent cx="6070600" cy="2774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6070600" cy="2774315"/>
                    </a:xfrm>
                    <a:prstGeom prst="rect">
                      <a:avLst/>
                    </a:prstGeom>
                  </pic:spPr>
                </pic:pic>
              </a:graphicData>
            </a:graphic>
          </wp:inline>
        </w:drawing>
      </w:r>
    </w:p>
    <w:p w14:paraId="2875D44D" w14:textId="17C670C1" w:rsidR="0026531B" w:rsidRPr="00644161" w:rsidDel="00E82029" w:rsidRDefault="0026531B" w:rsidP="0026531B">
      <w:pPr>
        <w:pStyle w:val="ListParagraph"/>
        <w:numPr>
          <w:ilvl w:val="0"/>
          <w:numId w:val="36"/>
        </w:numPr>
        <w:rPr>
          <w:del w:id="1914" w:author="Jay" w:date="2017-10-22T19:05:00Z"/>
          <w:rFonts w:ascii="Calibri" w:hAnsi="Calibri"/>
          <w:rPrChange w:id="1915" w:author="Jay" w:date="2017-10-22T20:15:00Z">
            <w:rPr>
              <w:del w:id="1916" w:author="Jay" w:date="2017-10-22T19:05:00Z"/>
            </w:rPr>
          </w:rPrChange>
        </w:rPr>
      </w:pPr>
      <w:r w:rsidRPr="00644161">
        <w:rPr>
          <w:rFonts w:ascii="Calibri" w:hAnsi="Calibri"/>
          <w:rPrChange w:id="1917" w:author="Jay" w:date="2017-10-22T20:15:00Z">
            <w:rPr/>
          </w:rPrChange>
        </w:rPr>
        <w:t xml:space="preserve">Click on </w:t>
      </w:r>
      <w:r w:rsidRPr="00644161">
        <w:rPr>
          <w:rFonts w:ascii="Calibri" w:hAnsi="Calibri"/>
          <w:b/>
          <w:rPrChange w:id="1918" w:author="Jay" w:date="2017-10-22T20:15:00Z">
            <w:rPr/>
          </w:rPrChange>
        </w:rPr>
        <w:t>'Create Task'</w:t>
      </w:r>
      <w:ins w:id="1919" w:author="Jay" w:date="2017-10-22T19:05:00Z">
        <w:r w:rsidR="00E82029" w:rsidRPr="00644161">
          <w:rPr>
            <w:rFonts w:ascii="Calibri" w:hAnsi="Calibri"/>
            <w:b/>
            <w:rPrChange w:id="1920" w:author="Jay" w:date="2017-10-22T20:15:00Z">
              <w:rPr>
                <w:b/>
              </w:rPr>
            </w:rPrChange>
          </w:rPr>
          <w:t xml:space="preserve"> </w:t>
        </w:r>
        <w:r w:rsidR="00E82029" w:rsidRPr="00644161">
          <w:rPr>
            <w:rFonts w:ascii="Calibri" w:hAnsi="Calibri"/>
            <w:rPrChange w:id="1921" w:author="Jay" w:date="2017-10-22T20:15:00Z">
              <w:rPr/>
            </w:rPrChange>
          </w:rPr>
          <w:t xml:space="preserve">and </w:t>
        </w:r>
      </w:ins>
    </w:p>
    <w:p w14:paraId="55890C20" w14:textId="03079866" w:rsidR="0075445B" w:rsidRPr="00644161" w:rsidDel="00746E5D" w:rsidRDefault="00E82029">
      <w:pPr>
        <w:pStyle w:val="ListParagraph"/>
        <w:numPr>
          <w:ilvl w:val="0"/>
          <w:numId w:val="36"/>
        </w:numPr>
        <w:rPr>
          <w:del w:id="1922" w:author="Jay" w:date="2017-10-22T19:06:00Z"/>
          <w:rFonts w:ascii="Calibri" w:hAnsi="Calibri"/>
          <w:rPrChange w:id="1923" w:author="Jay" w:date="2017-10-22T20:15:00Z">
            <w:rPr>
              <w:del w:id="1924" w:author="Jay" w:date="2017-10-22T19:06:00Z"/>
            </w:rPr>
          </w:rPrChange>
        </w:rPr>
        <w:pPrChange w:id="1925" w:author="Jay" w:date="2017-10-22T19:05:00Z">
          <w:pPr/>
        </w:pPrChange>
      </w:pPr>
      <w:ins w:id="1926" w:author="Jay" w:date="2017-10-22T19:05:00Z">
        <w:r w:rsidRPr="00644161">
          <w:rPr>
            <w:rFonts w:ascii="Calibri" w:hAnsi="Calibri"/>
            <w:rPrChange w:id="1927" w:author="Jay" w:date="2017-10-22T20:15:00Z">
              <w:rPr/>
            </w:rPrChange>
          </w:rPr>
          <w:t>w</w:t>
        </w:r>
      </w:ins>
      <w:del w:id="1928" w:author="Jay" w:date="2017-10-22T19:05:00Z">
        <w:r w:rsidR="00F53CFC" w:rsidRPr="00644161" w:rsidDel="00E82029">
          <w:rPr>
            <w:rFonts w:ascii="Calibri" w:hAnsi="Calibri"/>
            <w:rPrChange w:id="1929" w:author="Jay" w:date="2017-10-22T20:15:00Z">
              <w:rPr/>
            </w:rPrChange>
          </w:rPr>
          <w:delText>W</w:delText>
        </w:r>
      </w:del>
      <w:r w:rsidR="00F53CFC" w:rsidRPr="00644161">
        <w:rPr>
          <w:rFonts w:ascii="Calibri" w:hAnsi="Calibri"/>
          <w:rPrChange w:id="1930" w:author="Jay" w:date="2017-10-22T20:15:00Z">
            <w:rPr/>
          </w:rPrChange>
        </w:rPr>
        <w:t xml:space="preserve">ait for the task </w:t>
      </w:r>
      <w:r w:rsidR="0075445B" w:rsidRPr="00644161">
        <w:rPr>
          <w:rFonts w:ascii="Calibri" w:hAnsi="Calibri"/>
          <w:rPrChange w:id="1931" w:author="Jay" w:date="2017-10-22T20:15:00Z">
            <w:rPr/>
          </w:rPrChange>
        </w:rPr>
        <w:t>to get created</w:t>
      </w:r>
      <w:r w:rsidR="00F53CFC" w:rsidRPr="00644161">
        <w:rPr>
          <w:rFonts w:ascii="Calibri" w:hAnsi="Calibri"/>
          <w:rPrChange w:id="1932" w:author="Jay" w:date="2017-10-22T20:15:00Z">
            <w:rPr/>
          </w:rPrChange>
        </w:rPr>
        <w:t xml:space="preserve"> and start running.</w:t>
      </w:r>
      <w:ins w:id="1933" w:author="Jay" w:date="2017-10-22T19:06:00Z">
        <w:r w:rsidR="00746E5D" w:rsidRPr="00644161">
          <w:rPr>
            <w:rFonts w:ascii="Calibri" w:hAnsi="Calibri"/>
            <w:rPrChange w:id="1934" w:author="Jay" w:date="2017-10-22T20:15:00Z">
              <w:rPr/>
            </w:rPrChange>
          </w:rPr>
          <w:t xml:space="preserve"> However, s</w:t>
        </w:r>
      </w:ins>
    </w:p>
    <w:p w14:paraId="666FE2FB" w14:textId="077DB755" w:rsidR="00294B4A" w:rsidRPr="00644161" w:rsidRDefault="007A31E2">
      <w:pPr>
        <w:pStyle w:val="ListParagraph"/>
        <w:numPr>
          <w:ilvl w:val="0"/>
          <w:numId w:val="36"/>
        </w:numPr>
        <w:rPr>
          <w:rFonts w:ascii="Calibri" w:hAnsi="Calibri"/>
          <w:rPrChange w:id="1935" w:author="Jay" w:date="2017-10-22T20:15:00Z">
            <w:rPr/>
          </w:rPrChange>
        </w:rPr>
        <w:pPrChange w:id="1936" w:author="Jay" w:date="2017-10-22T19:06:00Z">
          <w:pPr/>
        </w:pPrChange>
      </w:pPr>
      <w:del w:id="1937" w:author="Jay" w:date="2017-10-22T19:06:00Z">
        <w:r w:rsidRPr="00644161" w:rsidDel="00746E5D">
          <w:rPr>
            <w:rFonts w:ascii="Calibri" w:hAnsi="Calibri"/>
            <w:rPrChange w:id="1938" w:author="Jay" w:date="2017-10-22T20:15:00Z">
              <w:rPr/>
            </w:rPrChange>
          </w:rPr>
          <w:delText>S</w:delText>
        </w:r>
      </w:del>
      <w:r w:rsidRPr="00644161">
        <w:rPr>
          <w:rFonts w:ascii="Calibri" w:hAnsi="Calibri"/>
          <w:rPrChange w:id="1939" w:author="Jay" w:date="2017-10-22T20:15:00Z">
            <w:rPr/>
          </w:rPrChange>
        </w:rPr>
        <w:t>horty y</w:t>
      </w:r>
      <w:r w:rsidR="00F53CFC" w:rsidRPr="00644161">
        <w:rPr>
          <w:rFonts w:ascii="Calibri" w:hAnsi="Calibri"/>
          <w:rPrChange w:id="1940" w:author="Jay" w:date="2017-10-22T20:15:00Z">
            <w:rPr/>
          </w:rPrChange>
        </w:rPr>
        <w:t xml:space="preserve">ou will notice that the </w:t>
      </w:r>
      <w:ins w:id="1941" w:author="Jay" w:date="2017-10-22T19:06:00Z">
        <w:r w:rsidR="00746E5D" w:rsidRPr="00644161">
          <w:rPr>
            <w:rFonts w:ascii="Calibri" w:hAnsi="Calibri"/>
            <w:rPrChange w:id="1942" w:author="Jay" w:date="2017-10-22T20:15:00Z">
              <w:rPr/>
            </w:rPrChange>
          </w:rPr>
          <w:t xml:space="preserve">task </w:t>
        </w:r>
      </w:ins>
      <w:del w:id="1943" w:author="Jay" w:date="2017-10-22T19:07:00Z">
        <w:r w:rsidRPr="00644161" w:rsidDel="00746E5D">
          <w:rPr>
            <w:rFonts w:ascii="Calibri" w:hAnsi="Calibri"/>
            <w:rPrChange w:id="1944" w:author="Jay" w:date="2017-10-22T20:15:00Z">
              <w:rPr/>
            </w:rPrChange>
          </w:rPr>
          <w:delText xml:space="preserve">is still </w:delText>
        </w:r>
        <w:r w:rsidR="00803DD4" w:rsidRPr="00644161" w:rsidDel="00746E5D">
          <w:rPr>
            <w:rFonts w:ascii="Calibri" w:hAnsi="Calibri"/>
            <w:rPrChange w:id="1945" w:author="Jay" w:date="2017-10-22T20:15:00Z">
              <w:rPr/>
            </w:rPrChange>
          </w:rPr>
          <w:delText xml:space="preserve">running with </w:delText>
        </w:r>
      </w:del>
      <w:r w:rsidR="00803DD4" w:rsidRPr="00644161">
        <w:rPr>
          <w:rFonts w:ascii="Calibri" w:hAnsi="Calibri"/>
          <w:rPrChange w:id="1946" w:author="Jay" w:date="2017-10-22T20:15:00Z">
            <w:rPr/>
          </w:rPrChange>
        </w:rPr>
        <w:t xml:space="preserve">status </w:t>
      </w:r>
      <w:ins w:id="1947" w:author="Jay" w:date="2017-10-22T19:07:00Z">
        <w:r w:rsidR="00746E5D" w:rsidRPr="00644161">
          <w:rPr>
            <w:rFonts w:ascii="Calibri" w:hAnsi="Calibri"/>
            <w:rPrChange w:id="1948" w:author="Jay" w:date="2017-10-22T20:15:00Z">
              <w:rPr/>
            </w:rPrChange>
          </w:rPr>
          <w:t xml:space="preserve">is </w:t>
        </w:r>
      </w:ins>
      <w:r w:rsidR="00803DD4" w:rsidRPr="00644161">
        <w:rPr>
          <w:rFonts w:ascii="Calibri" w:hAnsi="Calibri"/>
          <w:rPrChange w:id="1949" w:author="Jay" w:date="2017-10-22T20:15:00Z">
            <w:rPr/>
          </w:rPrChange>
        </w:rPr>
        <w:t>‘Error’.</w:t>
      </w:r>
    </w:p>
    <w:p w14:paraId="6B055C1A" w14:textId="32AA1900" w:rsidR="00294B4A" w:rsidRPr="00CA52EF" w:rsidRDefault="00294B4A" w:rsidP="007C40D9">
      <w:pPr>
        <w:pStyle w:val="Title"/>
        <w:rPr>
          <w:rFonts w:ascii="Calibri" w:hAnsi="Calibri"/>
          <w:rPrChange w:id="1950" w:author="Jay" w:date="2017-10-22T19:45:00Z">
            <w:rPr/>
          </w:rPrChange>
        </w:rPr>
      </w:pPr>
      <w:r w:rsidRPr="00CA52EF">
        <w:rPr>
          <w:rFonts w:ascii="Calibri" w:hAnsi="Calibri"/>
          <w:rPrChange w:id="1951" w:author="Jay" w:date="2017-10-22T19:45:00Z">
            <w:rPr/>
          </w:rPrChange>
        </w:rPr>
        <w:t xml:space="preserve">Troubleshooting </w:t>
      </w:r>
      <w:r w:rsidR="007C40D9" w:rsidRPr="00CA52EF">
        <w:rPr>
          <w:rFonts w:ascii="Calibri" w:hAnsi="Calibri"/>
          <w:rPrChange w:id="1952" w:author="Jay" w:date="2017-10-22T19:45:00Z">
            <w:rPr/>
          </w:rPrChange>
        </w:rPr>
        <w:t>Initial Load</w:t>
      </w:r>
    </w:p>
    <w:p w14:paraId="2AAE76D4" w14:textId="3ED408E6" w:rsidR="00982C93" w:rsidRPr="00644161" w:rsidRDefault="00746E5D" w:rsidP="00F53CFC">
      <w:pPr>
        <w:rPr>
          <w:ins w:id="1953" w:author="Jay" w:date="2017-10-22T19:16:00Z"/>
          <w:rFonts w:ascii="Calibri" w:hAnsi="Calibri"/>
          <w:sz w:val="20"/>
          <w:szCs w:val="20"/>
          <w:rPrChange w:id="1954" w:author="Jay" w:date="2017-10-22T20:15:00Z">
            <w:rPr>
              <w:ins w:id="1955" w:author="Jay" w:date="2017-10-22T19:16:00Z"/>
            </w:rPr>
          </w:rPrChange>
        </w:rPr>
      </w:pPr>
      <w:ins w:id="1956" w:author="Jay" w:date="2017-10-22T19:07:00Z">
        <w:r w:rsidRPr="00644161">
          <w:rPr>
            <w:rFonts w:ascii="Calibri" w:hAnsi="Calibri"/>
            <w:sz w:val="20"/>
            <w:szCs w:val="20"/>
            <w:rPrChange w:id="1957" w:author="Jay" w:date="2017-10-22T20:15:00Z">
              <w:rPr/>
            </w:rPrChange>
          </w:rPr>
          <w:t xml:space="preserve">In this step, you will </w:t>
        </w:r>
      </w:ins>
      <w:ins w:id="1958" w:author="Jay" w:date="2017-10-22T19:08:00Z">
        <w:r w:rsidRPr="00644161">
          <w:rPr>
            <w:rFonts w:ascii="Calibri" w:hAnsi="Calibri"/>
            <w:sz w:val="20"/>
            <w:szCs w:val="20"/>
            <w:rPrChange w:id="1959" w:author="Jay" w:date="2017-10-22T20:15:00Z">
              <w:rPr/>
            </w:rPrChange>
          </w:rPr>
          <w:t xml:space="preserve">understand </w:t>
        </w:r>
      </w:ins>
      <w:ins w:id="1960" w:author="Jay" w:date="2017-10-22T19:53:00Z">
        <w:r w:rsidR="00AC02B3" w:rsidRPr="00644161">
          <w:rPr>
            <w:rFonts w:ascii="Calibri" w:hAnsi="Calibri"/>
            <w:sz w:val="20"/>
            <w:szCs w:val="20"/>
            <w:rPrChange w:id="1961" w:author="Jay" w:date="2017-10-22T20:15:00Z">
              <w:rPr>
                <w:rFonts w:ascii="Calibri" w:hAnsi="Calibri"/>
              </w:rPr>
            </w:rPrChange>
          </w:rPr>
          <w:t>one of</w:t>
        </w:r>
      </w:ins>
      <w:ins w:id="1962" w:author="Jay" w:date="2017-10-22T19:08:00Z">
        <w:r w:rsidRPr="00644161">
          <w:rPr>
            <w:rFonts w:ascii="Calibri" w:hAnsi="Calibri"/>
            <w:sz w:val="20"/>
            <w:szCs w:val="20"/>
            <w:rPrChange w:id="1963" w:author="Jay" w:date="2017-10-22T20:15:00Z">
              <w:rPr/>
            </w:rPrChange>
          </w:rPr>
          <w:t xml:space="preserve"> common errors that customers found, </w:t>
        </w:r>
      </w:ins>
      <w:ins w:id="1964" w:author="Jay" w:date="2017-10-22T19:14:00Z">
        <w:r w:rsidR="00982C93" w:rsidRPr="00644161">
          <w:rPr>
            <w:rFonts w:ascii="Calibri" w:hAnsi="Calibri"/>
            <w:sz w:val="20"/>
            <w:szCs w:val="20"/>
            <w:rPrChange w:id="1965" w:author="Jay" w:date="2017-10-22T20:15:00Z">
              <w:rPr/>
            </w:rPrChange>
          </w:rPr>
          <w:t xml:space="preserve">and </w:t>
        </w:r>
      </w:ins>
      <w:ins w:id="1966" w:author="Jay" w:date="2017-10-22T19:07:00Z">
        <w:r w:rsidRPr="00644161">
          <w:rPr>
            <w:rFonts w:ascii="Calibri" w:hAnsi="Calibri"/>
            <w:sz w:val="20"/>
            <w:szCs w:val="20"/>
            <w:rPrChange w:id="1967" w:author="Jay" w:date="2017-10-22T20:15:00Z">
              <w:rPr/>
            </w:rPrChange>
          </w:rPr>
          <w:t xml:space="preserve">how </w:t>
        </w:r>
      </w:ins>
      <w:ins w:id="1968" w:author="Jay" w:date="2017-10-22T19:08:00Z">
        <w:r w:rsidRPr="00644161">
          <w:rPr>
            <w:rFonts w:ascii="Calibri" w:hAnsi="Calibri"/>
            <w:sz w:val="20"/>
            <w:szCs w:val="20"/>
            <w:rPrChange w:id="1969" w:author="Jay" w:date="2017-10-22T20:15:00Z">
              <w:rPr/>
            </w:rPrChange>
          </w:rPr>
          <w:t xml:space="preserve">to </w:t>
        </w:r>
      </w:ins>
      <w:ins w:id="1970" w:author="Jay" w:date="2017-10-22T19:07:00Z">
        <w:r w:rsidRPr="00644161">
          <w:rPr>
            <w:rFonts w:ascii="Calibri" w:hAnsi="Calibri"/>
            <w:sz w:val="20"/>
            <w:szCs w:val="20"/>
            <w:rPrChange w:id="1971" w:author="Jay" w:date="2017-10-22T20:15:00Z">
              <w:rPr/>
            </w:rPrChange>
          </w:rPr>
          <w:t xml:space="preserve">debug the DMS </w:t>
        </w:r>
      </w:ins>
      <w:ins w:id="1972" w:author="Jay" w:date="2017-10-22T19:09:00Z">
        <w:r w:rsidRPr="00644161">
          <w:rPr>
            <w:rFonts w:ascii="Calibri" w:hAnsi="Calibri"/>
            <w:sz w:val="20"/>
            <w:szCs w:val="20"/>
            <w:rPrChange w:id="1973" w:author="Jay" w:date="2017-10-22T20:15:00Z">
              <w:rPr/>
            </w:rPrChange>
          </w:rPr>
          <w:t xml:space="preserve">task </w:t>
        </w:r>
      </w:ins>
      <w:ins w:id="1974" w:author="Jay" w:date="2017-10-22T19:08:00Z">
        <w:r w:rsidRPr="00644161">
          <w:rPr>
            <w:rFonts w:ascii="Calibri" w:hAnsi="Calibri"/>
            <w:sz w:val="20"/>
            <w:szCs w:val="20"/>
            <w:rPrChange w:id="1975" w:author="Jay" w:date="2017-10-22T20:15:00Z">
              <w:rPr/>
            </w:rPrChange>
          </w:rPr>
          <w:t>log</w:t>
        </w:r>
      </w:ins>
      <w:ins w:id="1976" w:author="Jay" w:date="2017-10-22T19:09:00Z">
        <w:r w:rsidRPr="00644161">
          <w:rPr>
            <w:rFonts w:ascii="Calibri" w:hAnsi="Calibri"/>
            <w:sz w:val="20"/>
            <w:szCs w:val="20"/>
            <w:rPrChange w:id="1977" w:author="Jay" w:date="2017-10-22T20:15:00Z">
              <w:rPr/>
            </w:rPrChange>
          </w:rPr>
          <w:t xml:space="preserve"> and troubleshoot the issu</w:t>
        </w:r>
        <w:r w:rsidR="00AC02B3" w:rsidRPr="00644161">
          <w:rPr>
            <w:rFonts w:ascii="Calibri" w:hAnsi="Calibri"/>
            <w:sz w:val="20"/>
            <w:szCs w:val="20"/>
            <w:rPrChange w:id="1978" w:author="Jay" w:date="2017-10-22T20:15:00Z">
              <w:rPr>
                <w:rFonts w:ascii="Calibri" w:hAnsi="Calibri"/>
              </w:rPr>
            </w:rPrChange>
          </w:rPr>
          <w:t>e</w:t>
        </w:r>
        <w:r w:rsidRPr="00644161">
          <w:rPr>
            <w:rFonts w:ascii="Calibri" w:hAnsi="Calibri"/>
            <w:sz w:val="20"/>
            <w:szCs w:val="20"/>
            <w:rPrChange w:id="1979" w:author="Jay" w:date="2017-10-22T20:15:00Z">
              <w:rPr/>
            </w:rPrChange>
          </w:rPr>
          <w:t xml:space="preserve">. </w:t>
        </w:r>
      </w:ins>
      <w:ins w:id="1980" w:author="Jay" w:date="2017-10-22T19:11:00Z">
        <w:r w:rsidR="00EA1F3C" w:rsidRPr="00644161">
          <w:rPr>
            <w:rFonts w:ascii="Calibri" w:hAnsi="Calibri"/>
            <w:sz w:val="20"/>
            <w:szCs w:val="20"/>
            <w:rPrChange w:id="1981" w:author="Jay" w:date="2017-10-22T20:15:00Z">
              <w:rPr/>
            </w:rPrChange>
          </w:rPr>
          <w:t xml:space="preserve">There are prerequisites </w:t>
        </w:r>
      </w:ins>
      <w:ins w:id="1982" w:author="Jay" w:date="2017-10-22T19:15:00Z">
        <w:r w:rsidR="00982C93" w:rsidRPr="00644161">
          <w:rPr>
            <w:rFonts w:ascii="Calibri" w:hAnsi="Calibri"/>
            <w:sz w:val="20"/>
            <w:szCs w:val="20"/>
            <w:rPrChange w:id="1983" w:author="Jay" w:date="2017-10-22T20:15:00Z">
              <w:rPr/>
            </w:rPrChange>
          </w:rPr>
          <w:t xml:space="preserve">of migration </w:t>
        </w:r>
      </w:ins>
      <w:ins w:id="1984" w:author="Jay" w:date="2017-10-22T19:11:00Z">
        <w:r w:rsidR="00EA1F3C" w:rsidRPr="00644161">
          <w:rPr>
            <w:rFonts w:ascii="Calibri" w:hAnsi="Calibri"/>
            <w:sz w:val="20"/>
            <w:szCs w:val="20"/>
            <w:rPrChange w:id="1985" w:author="Jay" w:date="2017-10-22T20:15:00Z">
              <w:rPr/>
            </w:rPrChange>
          </w:rPr>
          <w:t>that you need to consider</w:t>
        </w:r>
      </w:ins>
      <w:ins w:id="1986" w:author="Jay" w:date="2017-10-22T19:15:00Z">
        <w:r w:rsidR="00982C93" w:rsidRPr="00644161">
          <w:rPr>
            <w:rFonts w:ascii="Calibri" w:hAnsi="Calibri"/>
            <w:sz w:val="20"/>
            <w:szCs w:val="20"/>
            <w:rPrChange w:id="1987" w:author="Jay" w:date="2017-10-22T20:15:00Z">
              <w:rPr/>
            </w:rPrChange>
          </w:rPr>
          <w:t xml:space="preserve"> when using DMS</w:t>
        </w:r>
      </w:ins>
      <w:ins w:id="1988" w:author="Jay" w:date="2017-10-22T19:11:00Z">
        <w:r w:rsidR="00EA1F3C" w:rsidRPr="00644161">
          <w:rPr>
            <w:rFonts w:ascii="Calibri" w:hAnsi="Calibri"/>
            <w:sz w:val="20"/>
            <w:szCs w:val="20"/>
            <w:rPrChange w:id="1989" w:author="Jay" w:date="2017-10-22T20:15:00Z">
              <w:rPr/>
            </w:rPrChange>
          </w:rPr>
          <w:t xml:space="preserve">, </w:t>
        </w:r>
      </w:ins>
      <w:ins w:id="1990" w:author="Jay" w:date="2017-10-22T19:13:00Z">
        <w:r w:rsidR="00982C93" w:rsidRPr="00644161">
          <w:rPr>
            <w:rFonts w:ascii="Calibri" w:hAnsi="Calibri"/>
            <w:sz w:val="20"/>
            <w:szCs w:val="20"/>
            <w:rPrChange w:id="1991" w:author="Jay" w:date="2017-10-22T20:15:00Z">
              <w:rPr/>
            </w:rPrChange>
          </w:rPr>
          <w:t xml:space="preserve">and we recommend you read carefully </w:t>
        </w:r>
      </w:ins>
      <w:ins w:id="1992" w:author="Jay" w:date="2017-10-22T19:16:00Z">
        <w:r w:rsidR="00982C93" w:rsidRPr="00644161">
          <w:rPr>
            <w:rFonts w:ascii="Calibri" w:hAnsi="Calibri"/>
            <w:sz w:val="20"/>
            <w:szCs w:val="20"/>
            <w:rPrChange w:id="1993" w:author="Jay" w:date="2017-10-22T20:15:00Z">
              <w:rPr/>
            </w:rPrChange>
          </w:rPr>
          <w:t>prerequisites</w:t>
        </w:r>
      </w:ins>
      <w:ins w:id="1994" w:author="Jay" w:date="2017-10-22T19:13:00Z">
        <w:r w:rsidR="00982C93" w:rsidRPr="00644161">
          <w:rPr>
            <w:rFonts w:ascii="Calibri" w:hAnsi="Calibri"/>
            <w:sz w:val="20"/>
            <w:szCs w:val="20"/>
            <w:rPrChange w:id="1995" w:author="Jay" w:date="2017-10-22T20:15:00Z">
              <w:rPr/>
            </w:rPrChange>
          </w:rPr>
          <w:t xml:space="preserve"> and troubleshooting </w:t>
        </w:r>
      </w:ins>
      <w:ins w:id="1996" w:author="Jay" w:date="2017-10-22T19:16:00Z">
        <w:r w:rsidR="00982C93" w:rsidRPr="00644161">
          <w:rPr>
            <w:rFonts w:ascii="Calibri" w:hAnsi="Calibri"/>
            <w:sz w:val="20"/>
            <w:szCs w:val="20"/>
            <w:rPrChange w:id="1997" w:author="Jay" w:date="2017-10-22T20:15:00Z">
              <w:rPr/>
            </w:rPrChange>
          </w:rPr>
          <w:t xml:space="preserve">in the AWS document </w:t>
        </w:r>
      </w:ins>
      <w:ins w:id="1998" w:author="Jay" w:date="2017-10-22T19:13:00Z">
        <w:r w:rsidR="00982C93" w:rsidRPr="00644161">
          <w:rPr>
            <w:rFonts w:ascii="Calibri" w:hAnsi="Calibri"/>
            <w:sz w:val="20"/>
            <w:szCs w:val="20"/>
            <w:rPrChange w:id="1999" w:author="Jay" w:date="2017-10-22T20:15:00Z">
              <w:rPr/>
            </w:rPrChange>
          </w:rPr>
          <w:t>before you run migration task</w:t>
        </w:r>
      </w:ins>
      <w:ins w:id="2000" w:author="Jay" w:date="2017-10-22T19:16:00Z">
        <w:r w:rsidR="00982C93" w:rsidRPr="00644161">
          <w:rPr>
            <w:rFonts w:ascii="Calibri" w:hAnsi="Calibri"/>
            <w:sz w:val="20"/>
            <w:szCs w:val="20"/>
            <w:rPrChange w:id="2001" w:author="Jay" w:date="2017-10-22T20:15:00Z">
              <w:rPr/>
            </w:rPrChange>
          </w:rPr>
          <w:t>s</w:t>
        </w:r>
      </w:ins>
      <w:ins w:id="2002" w:author="Jay" w:date="2017-10-22T19:13:00Z">
        <w:r w:rsidR="00982C93" w:rsidRPr="00644161">
          <w:rPr>
            <w:rFonts w:ascii="Calibri" w:hAnsi="Calibri"/>
            <w:sz w:val="20"/>
            <w:szCs w:val="20"/>
            <w:rPrChange w:id="2003" w:author="Jay" w:date="2017-10-22T20:15:00Z">
              <w:rPr/>
            </w:rPrChange>
          </w:rPr>
          <w:t xml:space="preserve">. </w:t>
        </w:r>
      </w:ins>
    </w:p>
    <w:p w14:paraId="3DA007D5" w14:textId="15D6237B" w:rsidR="00982C93" w:rsidRPr="00644161" w:rsidRDefault="00982C93">
      <w:pPr>
        <w:pStyle w:val="ListParagraph"/>
        <w:numPr>
          <w:ilvl w:val="0"/>
          <w:numId w:val="49"/>
        </w:numPr>
        <w:rPr>
          <w:ins w:id="2004" w:author="Jay" w:date="2017-10-22T19:17:00Z"/>
          <w:rFonts w:ascii="Calibri" w:hAnsi="Calibri"/>
          <w:rPrChange w:id="2005" w:author="Jay" w:date="2017-10-22T20:15:00Z">
            <w:rPr>
              <w:ins w:id="2006" w:author="Jay" w:date="2017-10-22T19:17:00Z"/>
            </w:rPr>
          </w:rPrChange>
        </w:rPr>
        <w:pPrChange w:id="2007" w:author="Jay" w:date="2017-10-22T19:16:00Z">
          <w:pPr/>
        </w:pPrChange>
      </w:pPr>
      <w:ins w:id="2008" w:author="Jay" w:date="2017-10-22T19:17:00Z">
        <w:r w:rsidRPr="00644161">
          <w:rPr>
            <w:rFonts w:ascii="Calibri" w:hAnsi="Calibri"/>
            <w:rPrChange w:id="2009" w:author="Jay" w:date="2017-10-22T20:15:00Z">
              <w:rPr/>
            </w:rPrChange>
          </w:rPr>
          <w:t xml:space="preserve">Prerequisites of </w:t>
        </w:r>
      </w:ins>
      <w:ins w:id="2010" w:author="Jay" w:date="2017-10-22T19:16:00Z">
        <w:r w:rsidRPr="00644161">
          <w:rPr>
            <w:rFonts w:ascii="Calibri" w:hAnsi="Calibri"/>
            <w:rPrChange w:id="2011" w:author="Jay" w:date="2017-10-22T20:15:00Z">
              <w:rPr/>
            </w:rPrChange>
          </w:rPr>
          <w:t xml:space="preserve">Migrating </w:t>
        </w:r>
      </w:ins>
      <w:ins w:id="2012" w:author="Jay" w:date="2017-10-22T19:17:00Z">
        <w:r w:rsidRPr="00644161">
          <w:rPr>
            <w:rFonts w:ascii="Calibri" w:hAnsi="Calibri"/>
            <w:rPrChange w:id="2013" w:author="Jay" w:date="2017-10-22T20:15:00Z">
              <w:rPr/>
            </w:rPrChange>
          </w:rPr>
          <w:t>an Oracle to PostgreSQL</w:t>
        </w:r>
      </w:ins>
    </w:p>
    <w:p w14:paraId="14CF990B" w14:textId="280B1F2A" w:rsidR="00982C93" w:rsidRPr="00644161" w:rsidRDefault="00982C93">
      <w:pPr>
        <w:rPr>
          <w:ins w:id="2014" w:author="Jay" w:date="2017-10-22T19:17:00Z"/>
          <w:rFonts w:ascii="Calibri" w:hAnsi="Calibri"/>
          <w:sz w:val="20"/>
          <w:szCs w:val="20"/>
          <w:rPrChange w:id="2015" w:author="Jay" w:date="2017-10-22T20:15:00Z">
            <w:rPr>
              <w:ins w:id="2016" w:author="Jay" w:date="2017-10-22T19:17:00Z"/>
            </w:rPr>
          </w:rPrChange>
        </w:rPr>
      </w:pPr>
      <w:ins w:id="2017" w:author="Jay" w:date="2017-10-22T19:18:00Z">
        <w:r w:rsidRPr="00644161">
          <w:rPr>
            <w:rFonts w:ascii="Calibri" w:hAnsi="Calibri"/>
            <w:sz w:val="20"/>
            <w:szCs w:val="20"/>
            <w:rPrChange w:id="2018" w:author="Jay" w:date="2017-10-22T20:15:00Z">
              <w:rPr/>
            </w:rPrChange>
          </w:rPr>
          <w:tab/>
        </w:r>
      </w:ins>
      <w:ins w:id="2019" w:author="Jay" w:date="2017-10-22T19:17:00Z">
        <w:r w:rsidRPr="00644161">
          <w:rPr>
            <w:rFonts w:ascii="Calibri" w:hAnsi="Calibri"/>
            <w:sz w:val="20"/>
            <w:szCs w:val="20"/>
            <w:rPrChange w:id="2020" w:author="Jay" w:date="2017-10-22T20:15:00Z">
              <w:rPr/>
            </w:rPrChange>
          </w:rPr>
          <w:fldChar w:fldCharType="begin"/>
        </w:r>
        <w:r w:rsidRPr="00644161">
          <w:rPr>
            <w:rFonts w:ascii="Calibri" w:hAnsi="Calibri"/>
            <w:sz w:val="20"/>
            <w:szCs w:val="20"/>
            <w:rPrChange w:id="2021" w:author="Jay" w:date="2017-10-22T20:15:00Z">
              <w:rPr/>
            </w:rPrChange>
          </w:rPr>
          <w:instrText xml:space="preserve"> HYPERLINK "http://docs.aws.amazon.com/dms/latest/sbs/CHAP_RDSOracle2PostgreSQL.Prerequisites.html" </w:instrText>
        </w:r>
        <w:r w:rsidRPr="00644161">
          <w:rPr>
            <w:rFonts w:ascii="Calibri" w:hAnsi="Calibri"/>
            <w:sz w:val="20"/>
            <w:szCs w:val="20"/>
            <w:rPrChange w:id="2022" w:author="Jay" w:date="2017-10-22T20:15:00Z">
              <w:rPr/>
            </w:rPrChange>
          </w:rPr>
          <w:fldChar w:fldCharType="separate"/>
        </w:r>
        <w:r w:rsidRPr="00644161">
          <w:rPr>
            <w:rStyle w:val="Hyperlink"/>
            <w:rFonts w:ascii="Calibri" w:hAnsi="Calibri"/>
            <w:sz w:val="20"/>
            <w:szCs w:val="20"/>
            <w:rPrChange w:id="2023" w:author="Jay" w:date="2017-10-22T20:15:00Z">
              <w:rPr>
                <w:rStyle w:val="Hyperlink"/>
              </w:rPr>
            </w:rPrChange>
          </w:rPr>
          <w:t>http://docs.aws.amazon.com/dms/latest/sbs/CHAP_RDSOracle2PostgreSQL.Prerequisites.html</w:t>
        </w:r>
        <w:r w:rsidRPr="00644161">
          <w:rPr>
            <w:rFonts w:ascii="Calibri" w:hAnsi="Calibri"/>
            <w:sz w:val="20"/>
            <w:szCs w:val="20"/>
            <w:rPrChange w:id="2024" w:author="Jay" w:date="2017-10-22T20:15:00Z">
              <w:rPr/>
            </w:rPrChange>
          </w:rPr>
          <w:fldChar w:fldCharType="end"/>
        </w:r>
      </w:ins>
    </w:p>
    <w:p w14:paraId="47208760" w14:textId="3171568A" w:rsidR="00982C93" w:rsidRPr="00644161" w:rsidRDefault="00982C93">
      <w:pPr>
        <w:pStyle w:val="ListParagraph"/>
        <w:numPr>
          <w:ilvl w:val="0"/>
          <w:numId w:val="49"/>
        </w:numPr>
        <w:rPr>
          <w:ins w:id="2025" w:author="Jay" w:date="2017-10-22T19:17:00Z"/>
          <w:rFonts w:ascii="Calibri" w:hAnsi="Calibri"/>
          <w:rPrChange w:id="2026" w:author="Jay" w:date="2017-10-22T20:15:00Z">
            <w:rPr>
              <w:ins w:id="2027" w:author="Jay" w:date="2017-10-22T19:17:00Z"/>
            </w:rPr>
          </w:rPrChange>
        </w:rPr>
        <w:pPrChange w:id="2028" w:author="Jay" w:date="2017-10-22T19:17:00Z">
          <w:pPr/>
        </w:pPrChange>
      </w:pPr>
      <w:ins w:id="2029" w:author="Jay" w:date="2017-10-22T19:18:00Z">
        <w:r w:rsidRPr="00644161">
          <w:rPr>
            <w:rFonts w:ascii="Calibri" w:hAnsi="Calibri"/>
            <w:rPrChange w:id="2030" w:author="Jay" w:date="2017-10-22T20:15:00Z">
              <w:rPr/>
            </w:rPrChange>
          </w:rPr>
          <w:t>Troubleshooting</w:t>
        </w:r>
      </w:ins>
      <w:ins w:id="2031" w:author="Jay" w:date="2017-10-22T19:17:00Z">
        <w:r w:rsidRPr="00644161">
          <w:rPr>
            <w:rFonts w:ascii="Calibri" w:hAnsi="Calibri"/>
            <w:rPrChange w:id="2032" w:author="Jay" w:date="2017-10-22T20:15:00Z">
              <w:rPr/>
            </w:rPrChange>
          </w:rPr>
          <w:t xml:space="preserve"> of Migrating an Oracle to PostgreSQL</w:t>
        </w:r>
      </w:ins>
    </w:p>
    <w:p w14:paraId="4BB97624" w14:textId="67663053" w:rsidR="00982C93" w:rsidRPr="00644161" w:rsidRDefault="00982C93">
      <w:pPr>
        <w:rPr>
          <w:ins w:id="2033" w:author="Jay" w:date="2017-10-22T19:14:00Z"/>
          <w:rFonts w:ascii="Calibri" w:hAnsi="Calibri"/>
          <w:sz w:val="20"/>
          <w:szCs w:val="20"/>
          <w:rPrChange w:id="2034" w:author="Jay" w:date="2017-10-22T20:15:00Z">
            <w:rPr>
              <w:ins w:id="2035" w:author="Jay" w:date="2017-10-22T19:14:00Z"/>
            </w:rPr>
          </w:rPrChange>
        </w:rPr>
      </w:pPr>
      <w:ins w:id="2036" w:author="Jay" w:date="2017-10-22T19:18:00Z">
        <w:r w:rsidRPr="00644161">
          <w:rPr>
            <w:rFonts w:ascii="Calibri" w:hAnsi="Calibri"/>
            <w:sz w:val="20"/>
            <w:szCs w:val="20"/>
            <w:rPrChange w:id="2037" w:author="Jay" w:date="2017-10-22T20:15:00Z">
              <w:rPr/>
            </w:rPrChange>
          </w:rPr>
          <w:tab/>
        </w:r>
        <w:r w:rsidRPr="00644161">
          <w:rPr>
            <w:rFonts w:ascii="Calibri" w:hAnsi="Calibri"/>
            <w:sz w:val="20"/>
            <w:szCs w:val="20"/>
            <w:rPrChange w:id="2038" w:author="Jay" w:date="2017-10-22T20:15:00Z">
              <w:rPr/>
            </w:rPrChange>
          </w:rPr>
          <w:fldChar w:fldCharType="begin"/>
        </w:r>
        <w:r w:rsidRPr="00644161">
          <w:rPr>
            <w:rFonts w:ascii="Calibri" w:hAnsi="Calibri"/>
            <w:sz w:val="20"/>
            <w:szCs w:val="20"/>
            <w:rPrChange w:id="2039" w:author="Jay" w:date="2017-10-22T20:15:00Z">
              <w:rPr/>
            </w:rPrChange>
          </w:rPr>
          <w:instrText xml:space="preserve"> HYPERLINK "http://docs.aws.amazon.com/dms/latest/sbs/CHAP_Oracle2PostgreSQL.Troubleshooting.html" </w:instrText>
        </w:r>
        <w:r w:rsidRPr="00644161">
          <w:rPr>
            <w:rFonts w:ascii="Calibri" w:hAnsi="Calibri"/>
            <w:sz w:val="20"/>
            <w:szCs w:val="20"/>
            <w:rPrChange w:id="2040" w:author="Jay" w:date="2017-10-22T20:15:00Z">
              <w:rPr/>
            </w:rPrChange>
          </w:rPr>
          <w:fldChar w:fldCharType="separate"/>
        </w:r>
        <w:r w:rsidRPr="00644161">
          <w:rPr>
            <w:rStyle w:val="Hyperlink"/>
            <w:rFonts w:ascii="Calibri" w:hAnsi="Calibri"/>
            <w:sz w:val="20"/>
            <w:szCs w:val="20"/>
            <w:rPrChange w:id="2041" w:author="Jay" w:date="2017-10-22T20:15:00Z">
              <w:rPr>
                <w:rStyle w:val="Hyperlink"/>
              </w:rPr>
            </w:rPrChange>
          </w:rPr>
          <w:t>http://docs.aws.amazon.com/dms/latest/sbs/CHAP_Oracle2PostgreSQL.Troubleshooting.html</w:t>
        </w:r>
        <w:r w:rsidRPr="00644161">
          <w:rPr>
            <w:rFonts w:ascii="Calibri" w:hAnsi="Calibri"/>
            <w:sz w:val="20"/>
            <w:szCs w:val="20"/>
            <w:rPrChange w:id="2042" w:author="Jay" w:date="2017-10-22T20:15:00Z">
              <w:rPr/>
            </w:rPrChange>
          </w:rPr>
          <w:fldChar w:fldCharType="end"/>
        </w:r>
      </w:ins>
    </w:p>
    <w:p w14:paraId="3D1A7EE7" w14:textId="4349681F" w:rsidR="00982C93" w:rsidRPr="00CA52EF" w:rsidRDefault="00982C93" w:rsidP="00982C93">
      <w:pPr>
        <w:pStyle w:val="Heading1"/>
        <w:rPr>
          <w:ins w:id="2043" w:author="Jay" w:date="2017-10-22T19:19:00Z"/>
          <w:rFonts w:ascii="Calibri" w:hAnsi="Calibri"/>
          <w:rPrChange w:id="2044" w:author="Jay" w:date="2017-10-22T19:45:00Z">
            <w:rPr>
              <w:ins w:id="2045" w:author="Jay" w:date="2017-10-22T19:19:00Z"/>
            </w:rPr>
          </w:rPrChange>
        </w:rPr>
      </w:pPr>
      <w:ins w:id="2046" w:author="Jay" w:date="2017-10-22T19:19:00Z">
        <w:r w:rsidRPr="00CA52EF">
          <w:rPr>
            <w:rFonts w:ascii="Calibri" w:hAnsi="Calibri"/>
            <w:rPrChange w:id="2047" w:author="Jay" w:date="2017-10-22T19:45:00Z">
              <w:rPr/>
            </w:rPrChange>
          </w:rPr>
          <w:t>CloudWatch Logs for DMS Task</w:t>
        </w:r>
      </w:ins>
    </w:p>
    <w:p w14:paraId="67B13803" w14:textId="76B463D7" w:rsidR="004148D5" w:rsidRPr="00644161" w:rsidDel="00982C93" w:rsidRDefault="00294B4A" w:rsidP="00F53CFC">
      <w:pPr>
        <w:rPr>
          <w:del w:id="2048" w:author="Jay" w:date="2017-10-22T19:19:00Z"/>
          <w:rFonts w:ascii="Calibri" w:hAnsi="Calibri"/>
          <w:sz w:val="20"/>
          <w:szCs w:val="20"/>
          <w:rPrChange w:id="2049" w:author="Jay" w:date="2017-10-22T20:15:00Z">
            <w:rPr>
              <w:del w:id="2050" w:author="Jay" w:date="2017-10-22T19:19:00Z"/>
            </w:rPr>
          </w:rPrChange>
        </w:rPr>
      </w:pPr>
      <w:del w:id="2051" w:author="Jay" w:date="2017-10-22T19:19:00Z">
        <w:r w:rsidRPr="00644161" w:rsidDel="00982C93">
          <w:rPr>
            <w:rFonts w:ascii="Calibri" w:hAnsi="Calibri"/>
            <w:sz w:val="20"/>
            <w:szCs w:val="20"/>
            <w:rPrChange w:id="2052" w:author="Jay" w:date="2017-10-22T20:15:00Z">
              <w:rPr/>
            </w:rPrChange>
          </w:rPr>
          <w:delText xml:space="preserve">Now, let’s see what happened here </w:delText>
        </w:r>
        <w:r w:rsidR="004148D5" w:rsidRPr="00644161" w:rsidDel="00982C93">
          <w:rPr>
            <w:rFonts w:ascii="Calibri" w:hAnsi="Calibri"/>
            <w:sz w:val="20"/>
            <w:szCs w:val="20"/>
            <w:rPrChange w:id="2053" w:author="Jay" w:date="2017-10-22T20:15:00Z">
              <w:rPr/>
            </w:rPrChange>
          </w:rPr>
          <w:delText>why this task failed</w:delText>
        </w:r>
      </w:del>
      <w:ins w:id="2054" w:author="Jay" w:date="2017-10-22T19:19:00Z">
        <w:r w:rsidR="00982C93" w:rsidRPr="00644161">
          <w:rPr>
            <w:rFonts w:ascii="Calibri" w:hAnsi="Calibri"/>
            <w:sz w:val="20"/>
            <w:szCs w:val="20"/>
            <w:rPrChange w:id="2055" w:author="Jay" w:date="2017-10-22T20:15:00Z">
              <w:rPr/>
            </w:rPrChange>
          </w:rPr>
          <w:t xml:space="preserve">Let’s </w:t>
        </w:r>
      </w:ins>
      <w:del w:id="2056" w:author="Jay" w:date="2017-10-22T19:19:00Z">
        <w:r w:rsidR="004148D5" w:rsidRPr="00644161" w:rsidDel="00982C93">
          <w:rPr>
            <w:rFonts w:ascii="Calibri" w:hAnsi="Calibri"/>
            <w:sz w:val="20"/>
            <w:szCs w:val="20"/>
            <w:rPrChange w:id="2057" w:author="Jay" w:date="2017-10-22T20:15:00Z">
              <w:rPr/>
            </w:rPrChange>
          </w:rPr>
          <w:delText>.</w:delText>
        </w:r>
      </w:del>
    </w:p>
    <w:p w14:paraId="58E52619" w14:textId="267B2692" w:rsidR="00EF14C1" w:rsidRPr="00644161" w:rsidDel="00982C93" w:rsidRDefault="00982C93">
      <w:pPr>
        <w:rPr>
          <w:del w:id="2058" w:author="Jay" w:date="2017-10-22T19:20:00Z"/>
          <w:rFonts w:ascii="Calibri" w:hAnsi="Calibri"/>
          <w:sz w:val="20"/>
          <w:szCs w:val="20"/>
          <w:rPrChange w:id="2059" w:author="Jay" w:date="2017-10-22T20:15:00Z">
            <w:rPr>
              <w:del w:id="2060" w:author="Jay" w:date="2017-10-22T19:20:00Z"/>
            </w:rPr>
          </w:rPrChange>
        </w:rPr>
      </w:pPr>
      <w:ins w:id="2061" w:author="Jay" w:date="2017-10-22T19:19:00Z">
        <w:r w:rsidRPr="00644161">
          <w:rPr>
            <w:rFonts w:ascii="Calibri" w:hAnsi="Calibri"/>
            <w:sz w:val="20"/>
            <w:szCs w:val="20"/>
            <w:rPrChange w:id="2062" w:author="Jay" w:date="2017-10-22T20:15:00Z">
              <w:rPr/>
            </w:rPrChange>
          </w:rPr>
          <w:t>s</w:t>
        </w:r>
      </w:ins>
      <w:del w:id="2063" w:author="Jay" w:date="2017-10-22T19:19:00Z">
        <w:r w:rsidR="004E4806" w:rsidRPr="00644161" w:rsidDel="00982C93">
          <w:rPr>
            <w:rFonts w:ascii="Calibri" w:hAnsi="Calibri"/>
            <w:sz w:val="20"/>
            <w:szCs w:val="20"/>
            <w:rPrChange w:id="2064" w:author="Jay" w:date="2017-10-22T20:15:00Z">
              <w:rPr/>
            </w:rPrChange>
          </w:rPr>
          <w:delText>S</w:delText>
        </w:r>
      </w:del>
      <w:r w:rsidR="004E4806" w:rsidRPr="00644161">
        <w:rPr>
          <w:rFonts w:ascii="Calibri" w:hAnsi="Calibri"/>
          <w:sz w:val="20"/>
          <w:szCs w:val="20"/>
          <w:rPrChange w:id="2065" w:author="Jay" w:date="2017-10-22T20:15:00Z">
            <w:rPr/>
          </w:rPrChange>
        </w:rPr>
        <w:t>top the task</w:t>
      </w:r>
      <w:ins w:id="2066" w:author="Jay" w:date="2017-10-22T19:19:00Z">
        <w:r w:rsidRPr="00644161">
          <w:rPr>
            <w:rFonts w:ascii="Calibri" w:hAnsi="Calibri"/>
            <w:sz w:val="20"/>
            <w:szCs w:val="20"/>
            <w:rPrChange w:id="2067" w:author="Jay" w:date="2017-10-22T20:15:00Z">
              <w:rPr/>
            </w:rPrChange>
          </w:rPr>
          <w:t xml:space="preserve">, and </w:t>
        </w:r>
      </w:ins>
      <w:ins w:id="2068" w:author="Jay" w:date="2017-10-22T19:20:00Z">
        <w:r w:rsidRPr="00644161">
          <w:rPr>
            <w:rFonts w:ascii="Calibri" w:hAnsi="Calibri"/>
            <w:sz w:val="20"/>
            <w:szCs w:val="20"/>
            <w:rPrChange w:id="2069" w:author="Jay" w:date="2017-10-22T20:15:00Z">
              <w:rPr/>
            </w:rPrChange>
          </w:rPr>
          <w:t xml:space="preserve">click on the task tame in Logs tab. </w:t>
        </w:r>
      </w:ins>
      <w:del w:id="2070" w:author="Jay" w:date="2017-10-22T19:19:00Z">
        <w:r w:rsidR="004E4806" w:rsidRPr="00644161" w:rsidDel="00982C93">
          <w:rPr>
            <w:rFonts w:ascii="Calibri" w:hAnsi="Calibri"/>
            <w:sz w:val="20"/>
            <w:szCs w:val="20"/>
            <w:rPrChange w:id="2071" w:author="Jay" w:date="2017-10-22T20:15:00Z">
              <w:rPr/>
            </w:rPrChange>
          </w:rPr>
          <w:delText>.</w:delText>
        </w:r>
      </w:del>
    </w:p>
    <w:p w14:paraId="11001AF2" w14:textId="24998AB4" w:rsidR="0047191D" w:rsidRPr="00644161" w:rsidRDefault="00294B4A">
      <w:pPr>
        <w:rPr>
          <w:rFonts w:ascii="Calibri" w:hAnsi="Calibri"/>
          <w:sz w:val="20"/>
          <w:szCs w:val="20"/>
          <w:rPrChange w:id="2072" w:author="Jay" w:date="2017-10-22T20:15:00Z">
            <w:rPr/>
          </w:rPrChange>
        </w:rPr>
      </w:pPr>
      <w:del w:id="2073" w:author="Jay" w:date="2017-10-22T19:20:00Z">
        <w:r w:rsidRPr="00644161" w:rsidDel="00982C93">
          <w:rPr>
            <w:rFonts w:ascii="Calibri" w:hAnsi="Calibri"/>
            <w:sz w:val="20"/>
            <w:szCs w:val="20"/>
            <w:rPrChange w:id="2074" w:author="Jay" w:date="2017-10-22T20:15:00Z">
              <w:rPr/>
            </w:rPrChange>
          </w:rPr>
          <w:delText>Go</w:delText>
        </w:r>
        <w:r w:rsidR="00CC36F5" w:rsidRPr="00644161" w:rsidDel="00982C93">
          <w:rPr>
            <w:rFonts w:ascii="Calibri" w:hAnsi="Calibri"/>
            <w:sz w:val="20"/>
            <w:szCs w:val="20"/>
            <w:rPrChange w:id="2075" w:author="Jay" w:date="2017-10-22T20:15:00Z">
              <w:rPr/>
            </w:rPrChange>
          </w:rPr>
          <w:delText xml:space="preserve">To the </w:delText>
        </w:r>
        <w:r w:rsidR="004148D5" w:rsidRPr="00644161" w:rsidDel="00982C93">
          <w:rPr>
            <w:rFonts w:ascii="Calibri" w:hAnsi="Calibri"/>
            <w:sz w:val="20"/>
            <w:szCs w:val="20"/>
            <w:rPrChange w:id="2076" w:author="Jay" w:date="2017-10-22T20:15:00Z">
              <w:rPr/>
            </w:rPrChange>
          </w:rPr>
          <w:delText xml:space="preserve">DMS </w:delText>
        </w:r>
        <w:r w:rsidR="00CC36F5" w:rsidRPr="00644161" w:rsidDel="00982C93">
          <w:rPr>
            <w:rFonts w:ascii="Calibri" w:hAnsi="Calibri"/>
            <w:sz w:val="20"/>
            <w:szCs w:val="20"/>
            <w:rPrChange w:id="2077" w:author="Jay" w:date="2017-10-22T20:15:00Z">
              <w:rPr/>
            </w:rPrChange>
          </w:rPr>
          <w:delText xml:space="preserve">task’s logs tab and </w:delText>
        </w:r>
        <w:r w:rsidR="004148D5" w:rsidRPr="00644161" w:rsidDel="00982C93">
          <w:rPr>
            <w:rFonts w:ascii="Calibri" w:hAnsi="Calibri"/>
            <w:sz w:val="20"/>
            <w:szCs w:val="20"/>
            <w:rPrChange w:id="2078" w:author="Jay" w:date="2017-10-22T20:15:00Z">
              <w:rPr/>
            </w:rPrChange>
          </w:rPr>
          <w:delText xml:space="preserve">click on the task name. </w:delText>
        </w:r>
      </w:del>
      <w:r w:rsidR="004148D5" w:rsidRPr="00644161">
        <w:rPr>
          <w:rFonts w:ascii="Calibri" w:hAnsi="Calibri"/>
          <w:sz w:val="20"/>
          <w:szCs w:val="20"/>
          <w:rPrChange w:id="2079" w:author="Jay" w:date="2017-10-22T20:15:00Z">
            <w:rPr/>
          </w:rPrChange>
        </w:rPr>
        <w:t xml:space="preserve">This will open a new window with </w:t>
      </w:r>
      <w:del w:id="2080" w:author="Jay" w:date="2017-10-22T19:20:00Z">
        <w:r w:rsidR="004148D5" w:rsidRPr="00644161" w:rsidDel="00982C93">
          <w:rPr>
            <w:rFonts w:ascii="Calibri" w:hAnsi="Calibri"/>
            <w:sz w:val="20"/>
            <w:szCs w:val="20"/>
            <w:rPrChange w:id="2081" w:author="Jay" w:date="2017-10-22T20:15:00Z">
              <w:rPr/>
            </w:rPrChange>
          </w:rPr>
          <w:delText>cloud watch</w:delText>
        </w:r>
      </w:del>
      <w:ins w:id="2082" w:author="Jay" w:date="2017-10-22T19:20:00Z">
        <w:r w:rsidR="00982C93" w:rsidRPr="00644161">
          <w:rPr>
            <w:rFonts w:ascii="Calibri" w:hAnsi="Calibri"/>
            <w:sz w:val="20"/>
            <w:szCs w:val="20"/>
            <w:rPrChange w:id="2083" w:author="Jay" w:date="2017-10-22T20:15:00Z">
              <w:rPr/>
            </w:rPrChange>
          </w:rPr>
          <w:t>CloudWatch</w:t>
        </w:r>
      </w:ins>
      <w:ins w:id="2084" w:author="Jay" w:date="2017-10-22T19:21:00Z">
        <w:r w:rsidR="00982C93" w:rsidRPr="00644161">
          <w:rPr>
            <w:rFonts w:ascii="Calibri" w:hAnsi="Calibri"/>
            <w:sz w:val="20"/>
            <w:szCs w:val="20"/>
            <w:rPrChange w:id="2085" w:author="Jay" w:date="2017-10-22T20:15:00Z">
              <w:rPr/>
            </w:rPrChange>
          </w:rPr>
          <w:t xml:space="preserve"> Logs console </w:t>
        </w:r>
      </w:ins>
      <w:del w:id="2086" w:author="Jay" w:date="2017-10-22T19:21:00Z">
        <w:r w:rsidR="004148D5" w:rsidRPr="00644161" w:rsidDel="00982C93">
          <w:rPr>
            <w:rFonts w:ascii="Calibri" w:hAnsi="Calibri"/>
            <w:sz w:val="20"/>
            <w:szCs w:val="20"/>
            <w:rPrChange w:id="2087" w:author="Jay" w:date="2017-10-22T20:15:00Z">
              <w:rPr/>
            </w:rPrChange>
          </w:rPr>
          <w:delText xml:space="preserve"> entries </w:delText>
        </w:r>
      </w:del>
      <w:r w:rsidR="004148D5" w:rsidRPr="00644161">
        <w:rPr>
          <w:rFonts w:ascii="Calibri" w:hAnsi="Calibri"/>
          <w:sz w:val="20"/>
          <w:szCs w:val="20"/>
          <w:rPrChange w:id="2088" w:author="Jay" w:date="2017-10-22T20:15:00Z">
            <w:rPr/>
          </w:rPrChange>
        </w:rPr>
        <w:t>for this DMS task.</w:t>
      </w:r>
    </w:p>
    <w:p w14:paraId="31243DFE" w14:textId="0AFBC702" w:rsidR="009D429D" w:rsidRPr="00CA52EF" w:rsidRDefault="00CC36F5" w:rsidP="00F53CFC">
      <w:pPr>
        <w:rPr>
          <w:rFonts w:ascii="Calibri" w:hAnsi="Calibri"/>
          <w:rPrChange w:id="2089" w:author="Jay" w:date="2017-10-22T19:45:00Z">
            <w:rPr/>
          </w:rPrChange>
        </w:rPr>
      </w:pPr>
      <w:r w:rsidRPr="00CA52EF">
        <w:rPr>
          <w:rFonts w:ascii="Calibri" w:hAnsi="Calibri"/>
          <w:noProof/>
          <w:rPrChange w:id="2090" w:author="Jay" w:date="2017-10-22T19:45:00Z">
            <w:rPr>
              <w:noProof/>
            </w:rPr>
          </w:rPrChange>
        </w:rPr>
        <w:drawing>
          <wp:inline distT="0" distB="0" distL="0" distR="0" wp14:anchorId="780E5A1C" wp14:editId="1DBCABAC">
            <wp:extent cx="4168498" cy="2026256"/>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99035" cy="2041099"/>
                    </a:xfrm>
                    <a:prstGeom prst="rect">
                      <a:avLst/>
                    </a:prstGeom>
                  </pic:spPr>
                </pic:pic>
              </a:graphicData>
            </a:graphic>
          </wp:inline>
        </w:drawing>
      </w:r>
    </w:p>
    <w:p w14:paraId="20C81E1C" w14:textId="3DCD42C1" w:rsidR="0095569E" w:rsidRPr="00644161" w:rsidDel="00E528BE" w:rsidRDefault="002C64A4" w:rsidP="00F53CFC">
      <w:pPr>
        <w:rPr>
          <w:del w:id="2091" w:author="Jay" w:date="2017-10-22T19:23:00Z"/>
          <w:rFonts w:ascii="Calibri" w:hAnsi="Calibri"/>
          <w:sz w:val="20"/>
          <w:szCs w:val="20"/>
          <w:rPrChange w:id="2092" w:author="Jay" w:date="2017-10-22T20:15:00Z">
            <w:rPr>
              <w:del w:id="2093" w:author="Jay" w:date="2017-10-22T19:23:00Z"/>
            </w:rPr>
          </w:rPrChange>
        </w:rPr>
      </w:pPr>
      <w:r w:rsidRPr="00644161">
        <w:rPr>
          <w:rFonts w:ascii="Calibri" w:hAnsi="Calibri"/>
          <w:sz w:val="20"/>
          <w:szCs w:val="20"/>
          <w:rPrChange w:id="2094" w:author="Jay" w:date="2017-10-22T20:15:00Z">
            <w:rPr/>
          </w:rPrChange>
        </w:rPr>
        <w:lastRenderedPageBreak/>
        <w:t xml:space="preserve">In cloud watch </w:t>
      </w:r>
      <w:r w:rsidR="0095569E" w:rsidRPr="00644161">
        <w:rPr>
          <w:rFonts w:ascii="Calibri" w:hAnsi="Calibri"/>
          <w:sz w:val="20"/>
          <w:szCs w:val="20"/>
          <w:rPrChange w:id="2095" w:author="Jay" w:date="2017-10-22T20:15:00Z">
            <w:rPr/>
          </w:rPrChange>
        </w:rPr>
        <w:t>logs</w:t>
      </w:r>
      <w:ins w:id="2096" w:author="Jay" w:date="2017-10-22T19:21:00Z">
        <w:r w:rsidR="00982C93" w:rsidRPr="00644161">
          <w:rPr>
            <w:rFonts w:ascii="Calibri" w:hAnsi="Calibri"/>
            <w:sz w:val="20"/>
            <w:szCs w:val="20"/>
            <w:rPrChange w:id="2097" w:author="Jay" w:date="2017-10-22T20:15:00Z">
              <w:rPr/>
            </w:rPrChange>
          </w:rPr>
          <w:t>, you can filter (e.g. for last 1 week with ‘</w:t>
        </w:r>
        <w:r w:rsidR="00982C93" w:rsidRPr="00644161">
          <w:rPr>
            <w:rFonts w:ascii="Calibri" w:hAnsi="Calibri"/>
            <w:b/>
            <w:sz w:val="20"/>
            <w:szCs w:val="20"/>
            <w:rPrChange w:id="2098" w:author="Jay" w:date="2017-10-22T20:15:00Z">
              <w:rPr>
                <w:b/>
              </w:rPr>
            </w:rPrChange>
          </w:rPr>
          <w:t>1w</w:t>
        </w:r>
        <w:r w:rsidR="00982C93" w:rsidRPr="00644161">
          <w:rPr>
            <w:rFonts w:ascii="Calibri" w:hAnsi="Calibri"/>
            <w:sz w:val="20"/>
            <w:szCs w:val="20"/>
            <w:rPrChange w:id="2099" w:author="Jay" w:date="2017-10-22T20:15:00Z">
              <w:rPr/>
            </w:rPrChange>
          </w:rPr>
          <w:t>’</w:t>
        </w:r>
      </w:ins>
      <w:ins w:id="2100" w:author="Jay" w:date="2017-10-22T19:22:00Z">
        <w:r w:rsidR="00982C93" w:rsidRPr="00644161">
          <w:rPr>
            <w:rFonts w:ascii="Calibri" w:hAnsi="Calibri"/>
            <w:sz w:val="20"/>
            <w:szCs w:val="20"/>
            <w:rPrChange w:id="2101" w:author="Jay" w:date="2017-10-22T20:15:00Z">
              <w:rPr/>
            </w:rPrChange>
          </w:rPr>
          <w:t>) or display in ‘</w:t>
        </w:r>
        <w:r w:rsidR="00982C93" w:rsidRPr="00644161">
          <w:rPr>
            <w:rFonts w:ascii="Calibri" w:hAnsi="Calibri"/>
            <w:b/>
            <w:sz w:val="20"/>
            <w:szCs w:val="20"/>
            <w:rPrChange w:id="2102" w:author="Jay" w:date="2017-10-22T20:15:00Z">
              <w:rPr/>
            </w:rPrChange>
          </w:rPr>
          <w:t>Text</w:t>
        </w:r>
        <w:r w:rsidR="00982C93" w:rsidRPr="00644161">
          <w:rPr>
            <w:rFonts w:ascii="Calibri" w:hAnsi="Calibri"/>
            <w:sz w:val="20"/>
            <w:szCs w:val="20"/>
            <w:rPrChange w:id="2103" w:author="Jay" w:date="2017-10-22T20:15:00Z">
              <w:rPr/>
            </w:rPrChange>
          </w:rPr>
          <w:t>’ mode</w:t>
        </w:r>
        <w:r w:rsidR="00E528BE" w:rsidRPr="00644161">
          <w:rPr>
            <w:rFonts w:ascii="Calibri" w:hAnsi="Calibri"/>
            <w:sz w:val="20"/>
            <w:szCs w:val="20"/>
            <w:rPrChange w:id="2104" w:author="Jay" w:date="2017-10-22T20:15:00Z">
              <w:rPr/>
            </w:rPrChange>
          </w:rPr>
          <w:t>.</w:t>
        </w:r>
      </w:ins>
      <w:del w:id="2105" w:author="Jay" w:date="2017-10-22T19:21:00Z">
        <w:r w:rsidR="0095569E" w:rsidRPr="00644161" w:rsidDel="00982C93">
          <w:rPr>
            <w:rFonts w:ascii="Calibri" w:hAnsi="Calibri"/>
            <w:sz w:val="20"/>
            <w:szCs w:val="20"/>
            <w:rPrChange w:id="2106" w:author="Jay" w:date="2017-10-22T20:15:00Z">
              <w:rPr/>
            </w:rPrChange>
          </w:rPr>
          <w:delText>:</w:delText>
        </w:r>
      </w:del>
    </w:p>
    <w:p w14:paraId="305FEC15" w14:textId="548557AB" w:rsidR="0095569E" w:rsidRPr="00644161" w:rsidDel="00E528BE" w:rsidRDefault="0095569E" w:rsidP="0095569E">
      <w:pPr>
        <w:pStyle w:val="ListParagraph"/>
        <w:numPr>
          <w:ilvl w:val="0"/>
          <w:numId w:val="36"/>
        </w:numPr>
        <w:rPr>
          <w:del w:id="2107" w:author="Jay" w:date="2017-10-22T19:23:00Z"/>
          <w:rFonts w:ascii="Calibri" w:hAnsi="Calibri"/>
          <w:rPrChange w:id="2108" w:author="Jay" w:date="2017-10-22T20:15:00Z">
            <w:rPr>
              <w:del w:id="2109" w:author="Jay" w:date="2017-10-22T19:23:00Z"/>
            </w:rPr>
          </w:rPrChange>
        </w:rPr>
      </w:pPr>
      <w:del w:id="2110" w:author="Jay" w:date="2017-10-22T19:23:00Z">
        <w:r w:rsidRPr="00644161" w:rsidDel="00E528BE">
          <w:rPr>
            <w:rFonts w:ascii="Calibri" w:hAnsi="Calibri"/>
            <w:rPrChange w:id="2111" w:author="Jay" w:date="2017-10-22T20:15:00Z">
              <w:rPr/>
            </w:rPrChange>
          </w:rPr>
          <w:delText>F</w:delText>
        </w:r>
        <w:r w:rsidR="00A64683" w:rsidRPr="00644161" w:rsidDel="00E528BE">
          <w:rPr>
            <w:rFonts w:ascii="Calibri" w:hAnsi="Calibri"/>
            <w:rPrChange w:id="2112" w:author="Jay" w:date="2017-10-22T20:15:00Z">
              <w:rPr/>
            </w:rPrChange>
          </w:rPr>
          <w:delText>ilter all logs for last 1 week ‘</w:delText>
        </w:r>
        <w:r w:rsidR="00A64683" w:rsidRPr="00644161" w:rsidDel="00E528BE">
          <w:rPr>
            <w:rFonts w:ascii="Calibri" w:hAnsi="Calibri"/>
            <w:b/>
            <w:rPrChange w:id="2113" w:author="Jay" w:date="2017-10-22T20:15:00Z">
              <w:rPr>
                <w:b/>
              </w:rPr>
            </w:rPrChange>
          </w:rPr>
          <w:delText>1w</w:delText>
        </w:r>
        <w:r w:rsidR="00A64683" w:rsidRPr="00644161" w:rsidDel="00E528BE">
          <w:rPr>
            <w:rFonts w:ascii="Calibri" w:hAnsi="Calibri"/>
            <w:rPrChange w:id="2114" w:author="Jay" w:date="2017-10-22T20:15:00Z">
              <w:rPr/>
            </w:rPrChange>
          </w:rPr>
          <w:delText>’</w:delText>
        </w:r>
      </w:del>
    </w:p>
    <w:p w14:paraId="22A14CE9" w14:textId="5E033C17" w:rsidR="0095569E" w:rsidRPr="00644161" w:rsidRDefault="0095569E">
      <w:pPr>
        <w:rPr>
          <w:rFonts w:ascii="Calibri" w:hAnsi="Calibri"/>
          <w:rPrChange w:id="2115" w:author="Jay" w:date="2017-10-22T20:15:00Z">
            <w:rPr/>
          </w:rPrChange>
        </w:rPr>
        <w:pPrChange w:id="2116" w:author="Jay" w:date="2017-10-22T19:23:00Z">
          <w:pPr>
            <w:pStyle w:val="ListParagraph"/>
            <w:numPr>
              <w:numId w:val="36"/>
            </w:numPr>
            <w:ind w:hanging="360"/>
          </w:pPr>
        </w:pPrChange>
      </w:pPr>
      <w:del w:id="2117" w:author="Jay" w:date="2017-10-22T19:23:00Z">
        <w:r w:rsidRPr="00644161" w:rsidDel="00E528BE">
          <w:rPr>
            <w:rFonts w:ascii="Calibri" w:hAnsi="Calibri"/>
            <w:sz w:val="20"/>
            <w:szCs w:val="20"/>
            <w:rPrChange w:id="2118" w:author="Jay" w:date="2017-10-22T20:15:00Z">
              <w:rPr/>
            </w:rPrChange>
          </w:rPr>
          <w:delText>D</w:delText>
        </w:r>
        <w:r w:rsidR="00A64683" w:rsidRPr="00644161" w:rsidDel="00E528BE">
          <w:rPr>
            <w:rFonts w:ascii="Calibri" w:hAnsi="Calibri"/>
            <w:sz w:val="20"/>
            <w:szCs w:val="20"/>
            <w:rPrChange w:id="2119" w:author="Jay" w:date="2017-10-22T20:15:00Z">
              <w:rPr/>
            </w:rPrChange>
          </w:rPr>
          <w:delText>isplay all log entries in ‘</w:delText>
        </w:r>
        <w:r w:rsidR="00A64683" w:rsidRPr="00644161" w:rsidDel="00E528BE">
          <w:rPr>
            <w:rFonts w:ascii="Calibri" w:hAnsi="Calibri"/>
            <w:b/>
            <w:sz w:val="20"/>
            <w:szCs w:val="20"/>
            <w:rPrChange w:id="2120" w:author="Jay" w:date="2017-10-22T20:15:00Z">
              <w:rPr>
                <w:b/>
              </w:rPr>
            </w:rPrChange>
          </w:rPr>
          <w:delText>Text</w:delText>
        </w:r>
        <w:r w:rsidR="00A64683" w:rsidRPr="00644161" w:rsidDel="00E528BE">
          <w:rPr>
            <w:rFonts w:ascii="Calibri" w:hAnsi="Calibri"/>
            <w:sz w:val="20"/>
            <w:szCs w:val="20"/>
            <w:rPrChange w:id="2121" w:author="Jay" w:date="2017-10-22T20:15:00Z">
              <w:rPr/>
            </w:rPrChange>
          </w:rPr>
          <w:delText>’</w:delText>
        </w:r>
        <w:r w:rsidR="00F5550F" w:rsidRPr="00644161" w:rsidDel="00E528BE">
          <w:rPr>
            <w:rFonts w:ascii="Calibri" w:hAnsi="Calibri"/>
            <w:sz w:val="20"/>
            <w:szCs w:val="20"/>
            <w:rPrChange w:id="2122" w:author="Jay" w:date="2017-10-22T20:15:00Z">
              <w:rPr/>
            </w:rPrChange>
          </w:rPr>
          <w:delText xml:space="preserve"> (this makes it easily readable)</w:delText>
        </w:r>
      </w:del>
    </w:p>
    <w:p w14:paraId="304BCD4E" w14:textId="17C7B4EB" w:rsidR="009D429D" w:rsidRPr="00644161" w:rsidRDefault="002E481D" w:rsidP="0095569E">
      <w:pPr>
        <w:pStyle w:val="ListParagraph"/>
        <w:numPr>
          <w:ilvl w:val="0"/>
          <w:numId w:val="36"/>
        </w:numPr>
        <w:rPr>
          <w:rFonts w:ascii="Calibri" w:hAnsi="Calibri"/>
          <w:rPrChange w:id="2123" w:author="Jay" w:date="2017-10-22T20:15:00Z">
            <w:rPr/>
          </w:rPrChange>
        </w:rPr>
      </w:pPr>
      <w:r w:rsidRPr="00644161">
        <w:rPr>
          <w:rFonts w:ascii="Calibri" w:hAnsi="Calibri"/>
          <w:rPrChange w:id="2124" w:author="Jay" w:date="2017-10-22T20:15:00Z">
            <w:rPr/>
          </w:rPrChange>
        </w:rPr>
        <w:t xml:space="preserve">Filter text with </w:t>
      </w:r>
      <w:r w:rsidRPr="00644161">
        <w:rPr>
          <w:rFonts w:ascii="Calibri" w:hAnsi="Calibri"/>
          <w:b/>
          <w:rPrChange w:id="2125" w:author="Jay" w:date="2017-10-22T20:15:00Z">
            <w:rPr>
              <w:b/>
            </w:rPr>
          </w:rPrChange>
        </w:rPr>
        <w:t>"E:"</w:t>
      </w:r>
      <w:r w:rsidRPr="00644161">
        <w:rPr>
          <w:rFonts w:ascii="Calibri" w:hAnsi="Calibri"/>
          <w:rPrChange w:id="2126" w:author="Jay" w:date="2017-10-22T20:15:00Z">
            <w:rPr/>
          </w:rPrChange>
        </w:rPr>
        <w:t xml:space="preserve"> (with double quotes)</w:t>
      </w:r>
      <w:r w:rsidR="00B26B6F" w:rsidRPr="00644161">
        <w:rPr>
          <w:rFonts w:ascii="Calibri" w:hAnsi="Calibri"/>
          <w:rPrChange w:id="2127" w:author="Jay" w:date="2017-10-22T20:15:00Z">
            <w:rPr/>
          </w:rPrChange>
        </w:rPr>
        <w:t xml:space="preserve"> – this </w:t>
      </w:r>
      <w:r w:rsidR="008A661E" w:rsidRPr="00644161">
        <w:rPr>
          <w:rFonts w:ascii="Calibri" w:hAnsi="Calibri"/>
          <w:rPrChange w:id="2128" w:author="Jay" w:date="2017-10-22T20:15:00Z">
            <w:rPr/>
          </w:rPrChange>
        </w:rPr>
        <w:t>will filter &amp; show messages with log level Error</w:t>
      </w:r>
    </w:p>
    <w:p w14:paraId="4927D29D" w14:textId="7035E73A" w:rsidR="008A661E" w:rsidRPr="00644161" w:rsidRDefault="003F4C7F" w:rsidP="008A661E">
      <w:pPr>
        <w:rPr>
          <w:rFonts w:ascii="Calibri" w:hAnsi="Calibri"/>
          <w:sz w:val="20"/>
          <w:szCs w:val="20"/>
          <w:rPrChange w:id="2129" w:author="Jay" w:date="2017-10-22T20:15:00Z">
            <w:rPr/>
          </w:rPrChange>
        </w:rPr>
      </w:pPr>
      <w:r w:rsidRPr="00644161">
        <w:rPr>
          <w:rFonts w:ascii="Calibri" w:hAnsi="Calibri"/>
          <w:noProof/>
          <w:sz w:val="20"/>
          <w:szCs w:val="20"/>
          <w:rPrChange w:id="2130" w:author="Jay" w:date="2017-10-22T20:15:00Z">
            <w:rPr>
              <w:noProof/>
            </w:rPr>
          </w:rPrChange>
        </w:rPr>
        <w:drawing>
          <wp:inline distT="0" distB="0" distL="0" distR="0" wp14:anchorId="5EF489FD" wp14:editId="7EA71803">
            <wp:extent cx="6070600" cy="73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6070600" cy="732155"/>
                    </a:xfrm>
                    <a:prstGeom prst="rect">
                      <a:avLst/>
                    </a:prstGeom>
                  </pic:spPr>
                </pic:pic>
              </a:graphicData>
            </a:graphic>
          </wp:inline>
        </w:drawing>
      </w:r>
    </w:p>
    <w:p w14:paraId="79E45523" w14:textId="48AACE6F" w:rsidR="00D5036C" w:rsidRPr="00644161" w:rsidRDefault="003F4C7F" w:rsidP="00F53CFC">
      <w:pPr>
        <w:rPr>
          <w:rFonts w:ascii="Calibri" w:hAnsi="Calibri"/>
          <w:sz w:val="20"/>
          <w:szCs w:val="20"/>
          <w:rPrChange w:id="2131" w:author="Jay" w:date="2017-10-22T20:15:00Z">
            <w:rPr/>
          </w:rPrChange>
        </w:rPr>
      </w:pPr>
      <w:r w:rsidRPr="00644161">
        <w:rPr>
          <w:rFonts w:ascii="Calibri" w:hAnsi="Calibri"/>
          <w:sz w:val="20"/>
          <w:szCs w:val="20"/>
          <w:rPrChange w:id="2132" w:author="Jay" w:date="2017-10-22T20:15:00Z">
            <w:rPr/>
          </w:rPrChange>
        </w:rPr>
        <w:t xml:space="preserve">Now look through the error messages and </w:t>
      </w:r>
      <w:r w:rsidR="005978E0" w:rsidRPr="00644161">
        <w:rPr>
          <w:rFonts w:ascii="Calibri" w:hAnsi="Calibri"/>
          <w:sz w:val="20"/>
          <w:szCs w:val="20"/>
          <w:rPrChange w:id="2133" w:author="Jay" w:date="2017-10-22T20:15:00Z">
            <w:rPr/>
          </w:rPrChange>
        </w:rPr>
        <w:t>find error messages that are causing the database migration task to fail.</w:t>
      </w:r>
      <w:r w:rsidR="00201043" w:rsidRPr="00644161">
        <w:rPr>
          <w:rFonts w:ascii="Calibri" w:hAnsi="Calibri"/>
          <w:sz w:val="20"/>
          <w:szCs w:val="20"/>
          <w:rPrChange w:id="2134" w:author="Jay" w:date="2017-10-22T20:15:00Z">
            <w:rPr/>
          </w:rPrChange>
        </w:rPr>
        <w:t xml:space="preserve"> </w:t>
      </w:r>
      <w:r w:rsidR="00A625DA" w:rsidRPr="00644161">
        <w:rPr>
          <w:rFonts w:ascii="Calibri" w:hAnsi="Calibri"/>
          <w:sz w:val="20"/>
          <w:szCs w:val="20"/>
          <w:rPrChange w:id="2135" w:author="Jay" w:date="2017-10-22T20:15:00Z">
            <w:rPr/>
          </w:rPrChange>
        </w:rPr>
        <w:t xml:space="preserve">You will notice that </w:t>
      </w:r>
      <w:r w:rsidR="005D4FB4" w:rsidRPr="00644161">
        <w:rPr>
          <w:rFonts w:ascii="Calibri" w:hAnsi="Calibri"/>
          <w:sz w:val="20"/>
          <w:szCs w:val="20"/>
          <w:rPrChange w:id="2136" w:author="Jay" w:date="2017-10-22T20:15:00Z">
            <w:rPr/>
          </w:rPrChange>
        </w:rPr>
        <w:t xml:space="preserve">there are </w:t>
      </w:r>
      <w:ins w:id="2137" w:author="Jay" w:date="2017-10-22T19:54:00Z">
        <w:r w:rsidR="00AC02B3" w:rsidRPr="00644161">
          <w:rPr>
            <w:rFonts w:ascii="Calibri" w:hAnsi="Calibri"/>
            <w:sz w:val="20"/>
            <w:szCs w:val="20"/>
            <w:rPrChange w:id="2138" w:author="Jay" w:date="2017-10-22T20:15:00Z">
              <w:rPr>
                <w:rFonts w:ascii="Calibri" w:hAnsi="Calibri"/>
              </w:rPr>
            </w:rPrChange>
          </w:rPr>
          <w:t>“</w:t>
        </w:r>
      </w:ins>
      <w:ins w:id="2139" w:author="Jay" w:date="2017-10-22T19:53:00Z">
        <w:r w:rsidR="00AC02B3" w:rsidRPr="00644161">
          <w:rPr>
            <w:rFonts w:ascii="Calibri" w:hAnsi="Calibri"/>
            <w:sz w:val="20"/>
            <w:szCs w:val="20"/>
            <w:rPrChange w:id="2140" w:author="Jay" w:date="2017-10-22T20:15:00Z">
              <w:rPr>
                <w:rFonts w:ascii="Calibri" w:hAnsi="Calibri"/>
              </w:rPr>
            </w:rPrChange>
          </w:rPr>
          <w:t>Supplemental loggin</w:t>
        </w:r>
      </w:ins>
      <w:ins w:id="2141" w:author="Jay" w:date="2017-10-22T19:54:00Z">
        <w:r w:rsidR="00AC02B3" w:rsidRPr="00644161">
          <w:rPr>
            <w:rFonts w:ascii="Calibri" w:hAnsi="Calibri"/>
            <w:sz w:val="20"/>
            <w:szCs w:val="20"/>
            <w:rPrChange w:id="2142" w:author="Jay" w:date="2017-10-22T20:15:00Z">
              <w:rPr>
                <w:rFonts w:ascii="Calibri" w:hAnsi="Calibri"/>
              </w:rPr>
            </w:rPrChange>
          </w:rPr>
          <w:t xml:space="preserve">g” </w:t>
        </w:r>
      </w:ins>
      <w:del w:id="2143" w:author="Jay" w:date="2017-10-22T19:54:00Z">
        <w:r w:rsidR="005D4FB4" w:rsidRPr="00644161" w:rsidDel="00AC02B3">
          <w:rPr>
            <w:rFonts w:ascii="Calibri" w:hAnsi="Calibri"/>
            <w:sz w:val="20"/>
            <w:szCs w:val="20"/>
            <w:rPrChange w:id="2144" w:author="Jay" w:date="2017-10-22T20:15:00Z">
              <w:rPr/>
            </w:rPrChange>
          </w:rPr>
          <w:delText>2</w:delText>
        </w:r>
        <w:r w:rsidR="00F14004" w:rsidRPr="00644161" w:rsidDel="00AC02B3">
          <w:rPr>
            <w:rFonts w:ascii="Calibri" w:hAnsi="Calibri"/>
            <w:sz w:val="20"/>
            <w:szCs w:val="20"/>
            <w:rPrChange w:id="2145" w:author="Jay" w:date="2017-10-22T20:15:00Z">
              <w:rPr/>
            </w:rPrChange>
          </w:rPr>
          <w:delText xml:space="preserve"> types of </w:delText>
        </w:r>
      </w:del>
      <w:r w:rsidR="00F14004" w:rsidRPr="00644161">
        <w:rPr>
          <w:rFonts w:ascii="Calibri" w:hAnsi="Calibri"/>
          <w:sz w:val="20"/>
          <w:szCs w:val="20"/>
          <w:rPrChange w:id="2146" w:author="Jay" w:date="2017-10-22T20:15:00Z">
            <w:rPr/>
          </w:rPrChange>
        </w:rPr>
        <w:t xml:space="preserve">error messages </w:t>
      </w:r>
      <w:del w:id="2147" w:author="Jay" w:date="2017-10-22T19:54:00Z">
        <w:r w:rsidR="00F14004" w:rsidRPr="00644161" w:rsidDel="00AC02B3">
          <w:rPr>
            <w:rFonts w:ascii="Calibri" w:hAnsi="Calibri"/>
            <w:sz w:val="20"/>
            <w:szCs w:val="20"/>
            <w:rPrChange w:id="2148" w:author="Jay" w:date="2017-10-22T20:15:00Z">
              <w:rPr/>
            </w:rPrChange>
          </w:rPr>
          <w:delText xml:space="preserve">that </w:delText>
        </w:r>
        <w:r w:rsidR="00D5036C" w:rsidRPr="00644161" w:rsidDel="00AC02B3">
          <w:rPr>
            <w:rFonts w:ascii="Calibri" w:hAnsi="Calibri"/>
            <w:sz w:val="20"/>
            <w:szCs w:val="20"/>
            <w:rPrChange w:id="2149" w:author="Jay" w:date="2017-10-22T20:15:00Z">
              <w:rPr/>
            </w:rPrChange>
          </w:rPr>
          <w:delText xml:space="preserve">appear </w:delText>
        </w:r>
      </w:del>
      <w:r w:rsidR="00D5036C" w:rsidRPr="00644161">
        <w:rPr>
          <w:rFonts w:ascii="Calibri" w:hAnsi="Calibri"/>
          <w:sz w:val="20"/>
          <w:szCs w:val="20"/>
          <w:rPrChange w:id="2150" w:author="Jay" w:date="2017-10-22T20:15:00Z">
            <w:rPr/>
          </w:rPrChange>
        </w:rPr>
        <w:t>in Coudwatch Logs</w:t>
      </w:r>
      <w:ins w:id="2151" w:author="Jay" w:date="2017-10-22T19:23:00Z">
        <w:r w:rsidR="00E528BE" w:rsidRPr="00644161">
          <w:rPr>
            <w:rFonts w:ascii="Calibri" w:hAnsi="Calibri"/>
            <w:sz w:val="20"/>
            <w:szCs w:val="20"/>
            <w:rPrChange w:id="2152" w:author="Jay" w:date="2017-10-22T20:15:00Z">
              <w:rPr/>
            </w:rPrChange>
          </w:rPr>
          <w:t>.</w:t>
        </w:r>
      </w:ins>
    </w:p>
    <w:p w14:paraId="6889EBB1" w14:textId="02C67749" w:rsidR="0075445B" w:rsidRPr="00644161" w:rsidRDefault="00954DBE" w:rsidP="0075445B">
      <w:pPr>
        <w:rPr>
          <w:ins w:id="2153" w:author="Jay" w:date="2017-10-22T19:57:00Z"/>
          <w:noProof/>
          <w:sz w:val="20"/>
          <w:szCs w:val="20"/>
          <w:rPrChange w:id="2154" w:author="Jay" w:date="2017-10-22T20:15:00Z">
            <w:rPr>
              <w:ins w:id="2155" w:author="Jay" w:date="2017-10-22T19:57:00Z"/>
              <w:noProof/>
            </w:rPr>
          </w:rPrChange>
        </w:rPr>
      </w:pPr>
      <w:del w:id="2156" w:author="Jay" w:date="2017-10-22T19:55:00Z">
        <w:r w:rsidRPr="00644161" w:rsidDel="00AC02B3">
          <w:rPr>
            <w:rFonts w:ascii="Calibri" w:hAnsi="Calibri"/>
            <w:noProof/>
            <w:sz w:val="20"/>
            <w:szCs w:val="20"/>
            <w:rPrChange w:id="2157" w:author="Jay" w:date="2017-10-22T20:15:00Z">
              <w:rPr>
                <w:noProof/>
              </w:rPr>
            </w:rPrChange>
          </w:rPr>
          <w:drawing>
            <wp:inline distT="0" distB="0" distL="0" distR="0" wp14:anchorId="7803AA3F" wp14:editId="30FB1491">
              <wp:extent cx="5420360" cy="2546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50966" cy="2561209"/>
                      </a:xfrm>
                      <a:prstGeom prst="rect">
                        <a:avLst/>
                      </a:prstGeom>
                    </pic:spPr>
                  </pic:pic>
                </a:graphicData>
              </a:graphic>
            </wp:inline>
          </w:drawing>
        </w:r>
      </w:del>
      <w:ins w:id="2158" w:author="Jay" w:date="2017-10-22T19:55:00Z">
        <w:r w:rsidR="00AC02B3" w:rsidRPr="00644161">
          <w:rPr>
            <w:noProof/>
            <w:sz w:val="20"/>
            <w:szCs w:val="20"/>
            <w:rPrChange w:id="2159" w:author="Jay" w:date="2017-10-22T20:15:00Z">
              <w:rPr>
                <w:noProof/>
              </w:rPr>
            </w:rPrChange>
          </w:rPr>
          <w:t xml:space="preserve"> </w:t>
        </w:r>
        <w:r w:rsidR="00AC02B3" w:rsidRPr="00644161">
          <w:rPr>
            <w:rFonts w:ascii="Calibri" w:hAnsi="Calibri"/>
            <w:noProof/>
            <w:sz w:val="20"/>
            <w:szCs w:val="20"/>
            <w:rPrChange w:id="2160" w:author="Jay" w:date="2017-10-22T20:15:00Z">
              <w:rPr>
                <w:rFonts w:ascii="Calibri" w:hAnsi="Calibri"/>
                <w:noProof/>
              </w:rPr>
            </w:rPrChange>
          </w:rPr>
          <w:drawing>
            <wp:inline distT="0" distB="0" distL="0" distR="0" wp14:anchorId="5D0DCC79" wp14:editId="2B75B2A7">
              <wp:extent cx="5486400" cy="2858135"/>
              <wp:effectExtent l="0" t="0" r="0" b="1206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5486400" cy="2858135"/>
                      </a:xfrm>
                      <a:prstGeom prst="rect">
                        <a:avLst/>
                      </a:prstGeom>
                    </pic:spPr>
                  </pic:pic>
                </a:graphicData>
              </a:graphic>
            </wp:inline>
          </w:drawing>
        </w:r>
      </w:ins>
    </w:p>
    <w:p w14:paraId="53098BC7" w14:textId="0CEA94DB" w:rsidR="00AC02B3" w:rsidRPr="00CA52EF" w:rsidRDefault="00AC02B3" w:rsidP="0075445B">
      <w:pPr>
        <w:rPr>
          <w:rFonts w:ascii="Calibri" w:hAnsi="Calibri"/>
          <w:rPrChange w:id="2161" w:author="Jay" w:date="2017-10-22T19:45:00Z">
            <w:rPr/>
          </w:rPrChange>
        </w:rPr>
      </w:pPr>
    </w:p>
    <w:p w14:paraId="22131312" w14:textId="64A5A08F" w:rsidR="00954DBE" w:rsidRPr="00CA52EF" w:rsidDel="00AC02B3" w:rsidRDefault="00446712">
      <w:pPr>
        <w:pBdr>
          <w:top w:val="single" w:sz="12" w:space="0" w:color="ED7D31" w:themeColor="accent2"/>
        </w:pBdr>
        <w:rPr>
          <w:del w:id="2162" w:author="Jay" w:date="2017-10-22T19:55:00Z"/>
          <w:rFonts w:ascii="Calibri" w:hAnsi="Calibri"/>
          <w:rPrChange w:id="2163" w:author="Jay" w:date="2017-10-22T19:45:00Z">
            <w:rPr>
              <w:del w:id="2164" w:author="Jay" w:date="2017-10-22T19:55:00Z"/>
            </w:rPr>
          </w:rPrChange>
        </w:rPr>
        <w:pPrChange w:id="2165" w:author="Jay" w:date="2017-10-22T20:00:00Z">
          <w:pPr/>
        </w:pPrChange>
      </w:pPr>
      <w:del w:id="2166" w:author="Jay" w:date="2017-10-22T19:55:00Z">
        <w:r w:rsidRPr="00CA52EF" w:rsidDel="00AC02B3">
          <w:rPr>
            <w:rFonts w:ascii="Calibri" w:hAnsi="Calibri"/>
            <w:rPrChange w:id="2167" w:author="Jay" w:date="2017-10-22T19:45:00Z">
              <w:rPr/>
            </w:rPrChange>
          </w:rPr>
          <w:delText>Let’s address them one by one.</w:delText>
        </w:r>
      </w:del>
    </w:p>
    <w:p w14:paraId="6648802B" w14:textId="6FA61F3E" w:rsidR="00DD12B9" w:rsidRPr="00CA52EF" w:rsidDel="00AC02B3" w:rsidRDefault="00DD12B9">
      <w:pPr>
        <w:pBdr>
          <w:top w:val="single" w:sz="12" w:space="0" w:color="ED7D31" w:themeColor="accent2"/>
        </w:pBdr>
        <w:rPr>
          <w:del w:id="2168" w:author="Jay" w:date="2017-10-22T19:56:00Z"/>
          <w:rFonts w:ascii="Calibri" w:hAnsi="Calibri"/>
          <w:rPrChange w:id="2169" w:author="Jay" w:date="2017-10-22T19:45:00Z">
            <w:rPr>
              <w:del w:id="2170" w:author="Jay" w:date="2017-10-22T19:56:00Z"/>
            </w:rPr>
          </w:rPrChange>
        </w:rPr>
        <w:pPrChange w:id="2171" w:author="Jay" w:date="2017-10-22T20:00:00Z">
          <w:pPr/>
        </w:pPrChange>
      </w:pPr>
    </w:p>
    <w:p w14:paraId="13FE3538" w14:textId="7824D6EB" w:rsidR="002708CB" w:rsidRPr="00CA52EF" w:rsidDel="005B5F76" w:rsidRDefault="00764FF8">
      <w:pPr>
        <w:pStyle w:val="Title"/>
        <w:pBdr>
          <w:top w:val="single" w:sz="12" w:space="0" w:color="ED7D31" w:themeColor="accent2"/>
        </w:pBdr>
        <w:jc w:val="left"/>
        <w:rPr>
          <w:del w:id="2172" w:author="Jay" w:date="2017-10-22T19:59:00Z"/>
          <w:rFonts w:ascii="Calibri" w:hAnsi="Calibri"/>
          <w:rPrChange w:id="2173" w:author="Jay" w:date="2017-10-22T19:45:00Z">
            <w:rPr>
              <w:del w:id="2174" w:author="Jay" w:date="2017-10-22T19:59:00Z"/>
            </w:rPr>
          </w:rPrChange>
        </w:rPr>
        <w:pPrChange w:id="2175" w:author="Jay" w:date="2017-10-22T20:00:00Z">
          <w:pPr>
            <w:pStyle w:val="Title"/>
          </w:pPr>
        </w:pPrChange>
      </w:pPr>
      <w:del w:id="2176" w:author="Jay" w:date="2017-10-22T19:56:00Z">
        <w:r w:rsidRPr="00AC02B3" w:rsidDel="00AC02B3">
          <w:rPr>
            <w:rFonts w:ascii="Calibri" w:hAnsi="Calibri"/>
            <w:spacing w:val="5"/>
            <w:sz w:val="32"/>
            <w:szCs w:val="32"/>
            <w:rPrChange w:id="2177" w:author="Jay" w:date="2017-10-22T19:56:00Z">
              <w:rPr/>
            </w:rPrChange>
          </w:rPr>
          <w:delText>ERROR:</w:delText>
        </w:r>
        <w:r w:rsidR="0098738B" w:rsidRPr="00AC02B3" w:rsidDel="00AC02B3">
          <w:rPr>
            <w:rFonts w:ascii="Calibri" w:hAnsi="Calibri"/>
            <w:spacing w:val="5"/>
            <w:sz w:val="32"/>
            <w:szCs w:val="32"/>
            <w:rPrChange w:id="2178" w:author="Jay" w:date="2017-10-22T19:56:00Z">
              <w:rPr/>
            </w:rPrChange>
          </w:rPr>
          <w:delText xml:space="preserve"> </w:delText>
        </w:r>
        <w:r w:rsidR="00446712" w:rsidRPr="00AC02B3" w:rsidDel="00AC02B3">
          <w:rPr>
            <w:rFonts w:ascii="Calibri" w:hAnsi="Calibri"/>
            <w:spacing w:val="5"/>
            <w:sz w:val="32"/>
            <w:szCs w:val="32"/>
            <w:rPrChange w:id="2179" w:author="Jay" w:date="2017-10-22T19:56:00Z">
              <w:rPr/>
            </w:rPrChange>
          </w:rPr>
          <w:delText>“cannot truncate a table referenced in a foreign key constraint</w:delText>
        </w:r>
        <w:r w:rsidR="00446712" w:rsidRPr="00CA52EF" w:rsidDel="00AC02B3">
          <w:rPr>
            <w:rFonts w:ascii="Calibri" w:hAnsi="Calibri"/>
            <w:rPrChange w:id="2180" w:author="Jay" w:date="2017-10-22T19:45:00Z">
              <w:rPr/>
            </w:rPrChange>
          </w:rPr>
          <w:delText>”</w:delText>
        </w:r>
      </w:del>
    </w:p>
    <w:p w14:paraId="559CD938" w14:textId="528D333D" w:rsidR="00AC02B3" w:rsidRPr="00CA52EF" w:rsidDel="005B5F76" w:rsidRDefault="00567F45">
      <w:pPr>
        <w:pStyle w:val="Heading1"/>
        <w:pBdr>
          <w:top w:val="single" w:sz="12" w:space="0" w:color="ED7D31" w:themeColor="accent2"/>
        </w:pBdr>
        <w:rPr>
          <w:del w:id="2181" w:author="Jay" w:date="2017-10-22T19:59:00Z"/>
          <w:rFonts w:ascii="Calibri" w:hAnsi="Calibri"/>
          <w:rPrChange w:id="2182" w:author="Jay" w:date="2017-10-22T19:45:00Z">
            <w:rPr>
              <w:del w:id="2183" w:author="Jay" w:date="2017-10-22T19:59:00Z"/>
            </w:rPr>
          </w:rPrChange>
        </w:rPr>
        <w:pPrChange w:id="2184" w:author="Jay" w:date="2017-10-22T20:00:00Z">
          <w:pPr>
            <w:pStyle w:val="ListParagraph"/>
            <w:numPr>
              <w:numId w:val="36"/>
            </w:numPr>
            <w:ind w:hanging="360"/>
          </w:pPr>
        </w:pPrChange>
      </w:pPr>
      <w:del w:id="2185" w:author="Jay" w:date="2017-10-22T19:57:00Z">
        <w:r w:rsidRPr="00CA52EF" w:rsidDel="00AC02B3">
          <w:rPr>
            <w:rFonts w:ascii="Calibri" w:hAnsi="Calibri"/>
            <w:rPrChange w:id="2186" w:author="Jay" w:date="2017-10-22T19:45:00Z">
              <w:rPr/>
            </w:rPrChange>
          </w:rPr>
          <w:delText>Why am I seeing this error?</w:delText>
        </w:r>
      </w:del>
    </w:p>
    <w:p w14:paraId="5F0EB5FB" w14:textId="2CCC6B00" w:rsidR="004428D2" w:rsidRPr="00CA52EF" w:rsidDel="005B5F76" w:rsidRDefault="004B686F">
      <w:pPr>
        <w:pStyle w:val="Heading1"/>
        <w:pBdr>
          <w:top w:val="single" w:sz="12" w:space="0" w:color="ED7D31" w:themeColor="accent2"/>
        </w:pBdr>
        <w:rPr>
          <w:del w:id="2187" w:author="Jay" w:date="2017-10-22T19:59:00Z"/>
          <w:rFonts w:ascii="Calibri" w:hAnsi="Calibri"/>
          <w:rPrChange w:id="2188" w:author="Jay" w:date="2017-10-22T19:45:00Z">
            <w:rPr>
              <w:del w:id="2189" w:author="Jay" w:date="2017-10-22T19:59:00Z"/>
            </w:rPr>
          </w:rPrChange>
        </w:rPr>
        <w:pPrChange w:id="2190" w:author="Jay" w:date="2017-10-22T20:00:00Z">
          <w:pPr>
            <w:pStyle w:val="ListParagraph"/>
            <w:numPr>
              <w:ilvl w:val="1"/>
              <w:numId w:val="36"/>
            </w:numPr>
            <w:ind w:left="1440" w:hanging="360"/>
          </w:pPr>
        </w:pPrChange>
      </w:pPr>
      <w:del w:id="2191" w:author="Jay" w:date="2017-10-22T19:59:00Z">
        <w:r w:rsidRPr="00CA52EF" w:rsidDel="005B5F76">
          <w:rPr>
            <w:rFonts w:ascii="Calibri" w:hAnsi="Calibri"/>
            <w:rPrChange w:id="2192" w:author="Jay" w:date="2017-10-22T19:45:00Z">
              <w:rPr/>
            </w:rPrChange>
          </w:rPr>
          <w:delText>The initial load in DMS is done table by table which means that the target tables cannot have active foreign key constraints. As we are using SCT to convert Oracle source objects into PostgreSQL target objects, all secondary objects were created as part of the process. This means that we would need to disable all foreign key constraints on the target for the initial full load to be successful. Foreign keys or referential integrity constraints in PostgreSQL are implemented using triggers. One way to disable foreign keys is to disable all triggers temporarily from the instance and do the loads.</w:delText>
        </w:r>
      </w:del>
    </w:p>
    <w:p w14:paraId="28F9576F" w14:textId="5E063157" w:rsidR="006C03CE" w:rsidRPr="00CA52EF" w:rsidDel="005B5F76" w:rsidRDefault="004B686F">
      <w:pPr>
        <w:pStyle w:val="Heading1"/>
        <w:pBdr>
          <w:top w:val="single" w:sz="12" w:space="0" w:color="ED7D31" w:themeColor="accent2"/>
        </w:pBdr>
        <w:rPr>
          <w:del w:id="2193" w:author="Jay" w:date="2017-10-22T19:59:00Z"/>
          <w:rFonts w:ascii="Calibri" w:hAnsi="Calibri"/>
          <w:rPrChange w:id="2194" w:author="Jay" w:date="2017-10-22T19:45:00Z">
            <w:rPr>
              <w:del w:id="2195" w:author="Jay" w:date="2017-10-22T19:59:00Z"/>
            </w:rPr>
          </w:rPrChange>
        </w:rPr>
        <w:pPrChange w:id="2196" w:author="Jay" w:date="2017-10-22T20:00:00Z">
          <w:pPr>
            <w:pStyle w:val="ListParagraph"/>
            <w:numPr>
              <w:ilvl w:val="1"/>
              <w:numId w:val="36"/>
            </w:numPr>
            <w:ind w:left="1440" w:hanging="360"/>
          </w:pPr>
        </w:pPrChange>
      </w:pPr>
      <w:del w:id="2197" w:author="Jay" w:date="2017-10-22T19:59:00Z">
        <w:r w:rsidRPr="00CA52EF" w:rsidDel="005B5F76">
          <w:rPr>
            <w:rFonts w:ascii="Calibri" w:hAnsi="Calibri"/>
            <w:rPrChange w:id="2198" w:author="Jay" w:date="2017-10-22T19:45:00Z">
              <w:rPr/>
            </w:rPrChange>
          </w:rPr>
          <w:delText xml:space="preserve">One of the ways to do this is to use the session_replication_role parameter in PostgreSQL. Triggers also have a state in PostgreSQL (Origin, replica, always or disabled). When the session_replication_role parameter is set to replica, only triggers of the state replica will be active and are fired when called. If not, the triggers remain inactive. We have already setup the parameter group on the target to set this role to replica which means all foreign key constraints (innately triggers in the origin state) will not be active. However, PostgreSQL has a failsafe mechanism of not letting a table truncate even with this role set. As we are using prepopulated tables on the target and cannot truncate the table, we need to use do_nothing for the target table prep mode. More details in this awesome blog post: </w:delText>
        </w:r>
        <w:r w:rsidR="00894835" w:rsidRPr="00CA52EF" w:rsidDel="005B5F76">
          <w:rPr>
            <w:rFonts w:ascii="Calibri" w:hAnsi="Calibri"/>
            <w:rPrChange w:id="2199" w:author="Jay" w:date="2017-10-22T19:45:00Z">
              <w:rPr>
                <w:rStyle w:val="Hyperlink"/>
              </w:rPr>
            </w:rPrChange>
          </w:rPr>
          <w:fldChar w:fldCharType="begin"/>
        </w:r>
        <w:r w:rsidR="00894835" w:rsidRPr="00CA52EF" w:rsidDel="005B5F76">
          <w:rPr>
            <w:rFonts w:ascii="Calibri" w:hAnsi="Calibri"/>
            <w:rPrChange w:id="2200" w:author="Jay" w:date="2017-10-22T19:45:00Z">
              <w:rPr/>
            </w:rPrChange>
          </w:rPr>
          <w:delInstrText xml:space="preserve"> HYPERLINK "http://blog.endpoint.com/2015/01/postgressessionreplication-role.html" </w:delInstrText>
        </w:r>
        <w:r w:rsidR="00894835" w:rsidRPr="00CA52EF" w:rsidDel="005B5F76">
          <w:rPr>
            <w:rFonts w:ascii="Calibri" w:hAnsi="Calibri"/>
            <w:rPrChange w:id="2201" w:author="Jay" w:date="2017-10-22T19:45:00Z">
              <w:rPr>
                <w:rStyle w:val="Hyperlink"/>
              </w:rPr>
            </w:rPrChange>
          </w:rPr>
          <w:fldChar w:fldCharType="separate"/>
        </w:r>
        <w:r w:rsidR="00C81AC3" w:rsidRPr="00CA52EF" w:rsidDel="005B5F76">
          <w:rPr>
            <w:rStyle w:val="Hyperlink"/>
            <w:rFonts w:ascii="Calibri" w:hAnsi="Calibri"/>
            <w:rPrChange w:id="2202" w:author="Jay" w:date="2017-10-22T19:45:00Z">
              <w:rPr>
                <w:rStyle w:val="Hyperlink"/>
              </w:rPr>
            </w:rPrChange>
          </w:rPr>
          <w:delText>http://blog.endpoint.com/2015/01/postgressessionreplication-role.html</w:delText>
        </w:r>
        <w:r w:rsidR="00894835" w:rsidRPr="00CA52EF" w:rsidDel="005B5F76">
          <w:rPr>
            <w:rStyle w:val="Hyperlink"/>
            <w:rFonts w:ascii="Calibri" w:hAnsi="Calibri"/>
            <w:rPrChange w:id="2203" w:author="Jay" w:date="2017-10-22T19:45:00Z">
              <w:rPr>
                <w:rStyle w:val="Hyperlink"/>
              </w:rPr>
            </w:rPrChange>
          </w:rPr>
          <w:fldChar w:fldCharType="end"/>
        </w:r>
        <w:r w:rsidR="00C81AC3" w:rsidRPr="00CA52EF" w:rsidDel="005B5F76">
          <w:rPr>
            <w:rFonts w:ascii="Calibri" w:hAnsi="Calibri"/>
            <w:rPrChange w:id="2204" w:author="Jay" w:date="2017-10-22T19:45:00Z">
              <w:rPr/>
            </w:rPrChange>
          </w:rPr>
          <w:delText xml:space="preserve"> </w:delText>
        </w:r>
      </w:del>
    </w:p>
    <w:p w14:paraId="488E0052" w14:textId="75990B53" w:rsidR="006C03CE" w:rsidRPr="00CA52EF" w:rsidDel="005B5F76" w:rsidRDefault="00567F45">
      <w:pPr>
        <w:pStyle w:val="Heading1"/>
        <w:pBdr>
          <w:top w:val="single" w:sz="12" w:space="0" w:color="ED7D31" w:themeColor="accent2"/>
        </w:pBdr>
        <w:rPr>
          <w:del w:id="2205" w:author="Jay" w:date="2017-10-22T19:59:00Z"/>
          <w:rFonts w:ascii="Calibri" w:hAnsi="Calibri"/>
          <w:rPrChange w:id="2206" w:author="Jay" w:date="2017-10-22T19:45:00Z">
            <w:rPr>
              <w:del w:id="2207" w:author="Jay" w:date="2017-10-22T19:59:00Z"/>
            </w:rPr>
          </w:rPrChange>
        </w:rPr>
        <w:pPrChange w:id="2208" w:author="Jay" w:date="2017-10-22T20:00:00Z">
          <w:pPr>
            <w:pStyle w:val="ListParagraph"/>
            <w:numPr>
              <w:numId w:val="36"/>
            </w:numPr>
            <w:ind w:hanging="360"/>
          </w:pPr>
        </w:pPrChange>
      </w:pPr>
      <w:del w:id="2209" w:author="Jay" w:date="2017-10-22T19:59:00Z">
        <w:r w:rsidRPr="00CA52EF" w:rsidDel="005B5F76">
          <w:rPr>
            <w:rFonts w:ascii="Calibri" w:hAnsi="Calibri"/>
            <w:rPrChange w:id="2210" w:author="Jay" w:date="2017-10-22T19:45:00Z">
              <w:rPr/>
            </w:rPrChange>
          </w:rPr>
          <w:delText xml:space="preserve">How do I solve this? </w:delText>
        </w:r>
      </w:del>
    </w:p>
    <w:p w14:paraId="68460DE9" w14:textId="39297B3B" w:rsidR="006C03CE" w:rsidRPr="00CA52EF" w:rsidDel="00D6469C" w:rsidRDefault="00E24DDB">
      <w:pPr>
        <w:pStyle w:val="ListParagraph"/>
        <w:numPr>
          <w:ilvl w:val="1"/>
          <w:numId w:val="36"/>
        </w:numPr>
        <w:pBdr>
          <w:top w:val="single" w:sz="12" w:space="0" w:color="ED7D31" w:themeColor="accent2"/>
        </w:pBdr>
        <w:jc w:val="left"/>
        <w:rPr>
          <w:del w:id="2211" w:author="Jay" w:date="2017-10-22T19:27:00Z"/>
          <w:rFonts w:ascii="Calibri" w:hAnsi="Calibri"/>
          <w:rPrChange w:id="2212" w:author="Jay" w:date="2017-10-22T19:45:00Z">
            <w:rPr>
              <w:del w:id="2213" w:author="Jay" w:date="2017-10-22T19:27:00Z"/>
            </w:rPr>
          </w:rPrChange>
        </w:rPr>
        <w:pPrChange w:id="2214" w:author="Jay" w:date="2017-10-22T20:00:00Z">
          <w:pPr>
            <w:pStyle w:val="ListParagraph"/>
            <w:numPr>
              <w:ilvl w:val="1"/>
              <w:numId w:val="36"/>
            </w:numPr>
            <w:ind w:left="1440" w:hanging="360"/>
          </w:pPr>
        </w:pPrChange>
      </w:pPr>
      <w:del w:id="2215" w:author="Jay" w:date="2017-10-22T19:27:00Z">
        <w:r w:rsidRPr="00CA52EF" w:rsidDel="00D6469C">
          <w:rPr>
            <w:rFonts w:ascii="Calibri" w:hAnsi="Calibri"/>
            <w:rPrChange w:id="2216" w:author="Jay" w:date="2017-10-22T19:45:00Z">
              <w:rPr/>
            </w:rPrChange>
          </w:rPr>
          <w:delText>Delete the cloudwatch log stream for dms-task – this will give you a clean environment to work with</w:delText>
        </w:r>
        <w:r w:rsidR="006C03CE" w:rsidRPr="00CA52EF" w:rsidDel="00D6469C">
          <w:rPr>
            <w:rFonts w:ascii="Calibri" w:hAnsi="Calibri"/>
            <w:rPrChange w:id="2217" w:author="Jay" w:date="2017-10-22T19:45:00Z">
              <w:rPr/>
            </w:rPrChange>
          </w:rPr>
          <w:delText xml:space="preserve"> - </w:delText>
        </w:r>
        <w:r w:rsidRPr="00CA52EF" w:rsidDel="00D6469C">
          <w:rPr>
            <w:rFonts w:ascii="Calibri" w:hAnsi="Calibri"/>
            <w:rPrChange w:id="2218" w:author="Jay" w:date="2017-10-22T19:45:00Z">
              <w:rPr/>
            </w:rPrChange>
          </w:rPr>
          <w:delText xml:space="preserve"> https://</w:delText>
        </w:r>
        <w:r w:rsidR="006921F3" w:rsidRPr="00CA52EF" w:rsidDel="00D6469C">
          <w:rPr>
            <w:rFonts w:ascii="Calibri" w:hAnsi="Calibri"/>
            <w:rPrChange w:id="2219" w:author="Jay" w:date="2017-10-22T19:45:00Z">
              <w:rPr/>
            </w:rPrChange>
          </w:rPr>
          <w:delText>ap-northeast-1</w:delText>
        </w:r>
        <w:r w:rsidRPr="00CA52EF" w:rsidDel="00D6469C">
          <w:rPr>
            <w:rFonts w:ascii="Calibri" w:hAnsi="Calibri"/>
            <w:rPrChange w:id="2220" w:author="Jay" w:date="2017-10-22T19:45:00Z">
              <w:rPr/>
            </w:rPrChange>
          </w:rPr>
          <w:delText>.console.aws.amazon.com/cloudwatch/home?region=</w:delText>
        </w:r>
        <w:r w:rsidR="006921F3" w:rsidRPr="00CA52EF" w:rsidDel="00D6469C">
          <w:rPr>
            <w:rFonts w:ascii="Calibri" w:hAnsi="Calibri"/>
            <w:rPrChange w:id="2221" w:author="Jay" w:date="2017-10-22T19:45:00Z">
              <w:rPr/>
            </w:rPrChange>
          </w:rPr>
          <w:delText>ap-northeast-1</w:delText>
        </w:r>
        <w:r w:rsidRPr="00CA52EF" w:rsidDel="00D6469C">
          <w:rPr>
            <w:rFonts w:ascii="Calibri" w:hAnsi="Calibri"/>
            <w:rPrChange w:id="2222" w:author="Jay" w:date="2017-10-22T19:45:00Z">
              <w:rPr/>
            </w:rPrChange>
          </w:rPr>
          <w:delText xml:space="preserve">#logStream:group=dms-tasks-dms-workshop-instance;streamFilter=typeLogStreamPrefix </w:delText>
        </w:r>
      </w:del>
    </w:p>
    <w:p w14:paraId="760A949B" w14:textId="667EFEB6" w:rsidR="006C03CE" w:rsidRPr="00CA52EF" w:rsidDel="00D6469C" w:rsidRDefault="00584184">
      <w:pPr>
        <w:pStyle w:val="ListParagraph"/>
        <w:numPr>
          <w:ilvl w:val="1"/>
          <w:numId w:val="36"/>
        </w:numPr>
        <w:pBdr>
          <w:top w:val="single" w:sz="12" w:space="0" w:color="ED7D31" w:themeColor="accent2"/>
        </w:pBdr>
        <w:jc w:val="left"/>
        <w:rPr>
          <w:del w:id="2223" w:author="Jay" w:date="2017-10-22T19:28:00Z"/>
          <w:rFonts w:ascii="Calibri" w:hAnsi="Calibri"/>
          <w:rPrChange w:id="2224" w:author="Jay" w:date="2017-10-22T19:45:00Z">
            <w:rPr>
              <w:del w:id="2225" w:author="Jay" w:date="2017-10-22T19:28:00Z"/>
            </w:rPr>
          </w:rPrChange>
        </w:rPr>
        <w:pPrChange w:id="2226" w:author="Jay" w:date="2017-10-22T20:00:00Z">
          <w:pPr>
            <w:pStyle w:val="ListParagraph"/>
            <w:numPr>
              <w:ilvl w:val="1"/>
              <w:numId w:val="36"/>
            </w:numPr>
            <w:ind w:left="1440" w:hanging="360"/>
          </w:pPr>
        </w:pPrChange>
      </w:pPr>
      <w:del w:id="2227" w:author="Jay" w:date="2017-10-22T19:59:00Z">
        <w:r w:rsidRPr="00CA52EF" w:rsidDel="005B5F76">
          <w:rPr>
            <w:rFonts w:ascii="Calibri" w:hAnsi="Calibri"/>
            <w:rPrChange w:id="2228" w:author="Jay" w:date="2017-10-22T19:45:00Z">
              <w:rPr/>
            </w:rPrChange>
          </w:rPr>
          <w:delText>Go back to DMS tasks page</w:delText>
        </w:r>
      </w:del>
      <w:del w:id="2229" w:author="Jay" w:date="2017-10-22T19:28:00Z">
        <w:r w:rsidRPr="00CA52EF" w:rsidDel="00D6469C">
          <w:rPr>
            <w:rFonts w:ascii="Calibri" w:hAnsi="Calibri"/>
            <w:rPrChange w:id="2230" w:author="Jay" w:date="2017-10-22T19:45:00Z">
              <w:rPr/>
            </w:rPrChange>
          </w:rPr>
          <w:delText xml:space="preserve">: </w:delText>
        </w:r>
        <w:r w:rsidR="00CE7B5B" w:rsidRPr="00CA52EF" w:rsidDel="00D6469C">
          <w:rPr>
            <w:rFonts w:ascii="Calibri" w:hAnsi="Calibri"/>
            <w:rPrChange w:id="2231" w:author="Jay" w:date="2017-10-22T19:45:00Z">
              <w:rPr/>
            </w:rPrChange>
          </w:rPr>
          <w:delText>https://</w:delText>
        </w:r>
        <w:r w:rsidR="006921F3" w:rsidRPr="00CA52EF" w:rsidDel="00D6469C">
          <w:rPr>
            <w:rFonts w:ascii="Calibri" w:hAnsi="Calibri"/>
            <w:rPrChange w:id="2232" w:author="Jay" w:date="2017-10-22T19:45:00Z">
              <w:rPr/>
            </w:rPrChange>
          </w:rPr>
          <w:delText>ap-northeast-1</w:delText>
        </w:r>
        <w:r w:rsidR="00CE7B5B" w:rsidRPr="00CA52EF" w:rsidDel="00D6469C">
          <w:rPr>
            <w:rFonts w:ascii="Calibri" w:hAnsi="Calibri"/>
            <w:rPrChange w:id="2233" w:author="Jay" w:date="2017-10-22T19:45:00Z">
              <w:rPr/>
            </w:rPrChange>
          </w:rPr>
          <w:delText>.console.aws.amazon.com/dms/home?region=</w:delText>
        </w:r>
        <w:r w:rsidR="006921F3" w:rsidRPr="00CA52EF" w:rsidDel="00D6469C">
          <w:rPr>
            <w:rFonts w:ascii="Calibri" w:hAnsi="Calibri"/>
            <w:rPrChange w:id="2234" w:author="Jay" w:date="2017-10-22T19:45:00Z">
              <w:rPr/>
            </w:rPrChange>
          </w:rPr>
          <w:delText>ap-northeast-1</w:delText>
        </w:r>
        <w:r w:rsidR="00CE7B5B" w:rsidRPr="00CA52EF" w:rsidDel="00D6469C">
          <w:rPr>
            <w:rFonts w:ascii="Calibri" w:hAnsi="Calibri"/>
            <w:rPrChange w:id="2235" w:author="Jay" w:date="2017-10-22T19:45:00Z">
              <w:rPr/>
            </w:rPrChange>
          </w:rPr>
          <w:delText xml:space="preserve"> - tasks:</w:delText>
        </w:r>
      </w:del>
      <w:del w:id="2236" w:author="Jay" w:date="2017-10-22T19:59:00Z">
        <w:r w:rsidRPr="00CA52EF" w:rsidDel="005B5F76">
          <w:rPr>
            <w:rFonts w:ascii="Calibri" w:hAnsi="Calibri"/>
            <w:rPrChange w:id="2237" w:author="Jay" w:date="2017-10-22T19:45:00Z">
              <w:rPr/>
            </w:rPrChange>
          </w:rPr>
          <w:delText xml:space="preserve"> </w:delText>
        </w:r>
      </w:del>
    </w:p>
    <w:p w14:paraId="766C1EFD" w14:textId="2678C13D" w:rsidR="006C03CE" w:rsidRPr="00CA52EF" w:rsidDel="00D6469C" w:rsidRDefault="00CE7B5B">
      <w:pPr>
        <w:pStyle w:val="ListParagraph"/>
        <w:numPr>
          <w:ilvl w:val="1"/>
          <w:numId w:val="36"/>
        </w:numPr>
        <w:pBdr>
          <w:top w:val="single" w:sz="12" w:space="0" w:color="ED7D31" w:themeColor="accent2"/>
        </w:pBdr>
        <w:jc w:val="left"/>
        <w:rPr>
          <w:del w:id="2238" w:author="Jay" w:date="2017-10-22T19:28:00Z"/>
          <w:rFonts w:ascii="Calibri" w:hAnsi="Calibri"/>
          <w:rPrChange w:id="2239" w:author="Jay" w:date="2017-10-22T19:45:00Z">
            <w:rPr>
              <w:del w:id="2240" w:author="Jay" w:date="2017-10-22T19:28:00Z"/>
            </w:rPr>
          </w:rPrChange>
        </w:rPr>
        <w:pPrChange w:id="2241" w:author="Jay" w:date="2017-10-22T20:00:00Z">
          <w:pPr>
            <w:pStyle w:val="ListParagraph"/>
            <w:numPr>
              <w:ilvl w:val="1"/>
              <w:numId w:val="36"/>
            </w:numPr>
            <w:ind w:left="1440" w:hanging="360"/>
          </w:pPr>
        </w:pPrChange>
      </w:pPr>
      <w:del w:id="2242" w:author="Jay" w:date="2017-10-22T19:28:00Z">
        <w:r w:rsidRPr="00CA52EF" w:rsidDel="00D6469C">
          <w:rPr>
            <w:rFonts w:ascii="Calibri" w:hAnsi="Calibri"/>
            <w:b/>
            <w:rPrChange w:id="2243" w:author="Jay" w:date="2017-10-22T19:45:00Z">
              <w:rPr>
                <w:b/>
              </w:rPr>
            </w:rPrChange>
          </w:rPr>
          <w:delText>Stop</w:delText>
        </w:r>
        <w:r w:rsidRPr="00CA52EF" w:rsidDel="00D6469C">
          <w:rPr>
            <w:rFonts w:ascii="Calibri" w:hAnsi="Calibri"/>
            <w:rPrChange w:id="2244" w:author="Jay" w:date="2017-10-22T19:45:00Z">
              <w:rPr/>
            </w:rPrChange>
          </w:rPr>
          <w:delText xml:space="preserve"> the database migration task</w:delText>
        </w:r>
      </w:del>
    </w:p>
    <w:p w14:paraId="68B2E760" w14:textId="171A2B6D" w:rsidR="006C03CE" w:rsidRPr="00CA52EF" w:rsidDel="005B5F76" w:rsidRDefault="00CE7B5B">
      <w:pPr>
        <w:pStyle w:val="ListParagraph"/>
        <w:numPr>
          <w:ilvl w:val="1"/>
          <w:numId w:val="36"/>
        </w:numPr>
        <w:pBdr>
          <w:top w:val="single" w:sz="12" w:space="0" w:color="ED7D31" w:themeColor="accent2"/>
        </w:pBdr>
        <w:jc w:val="left"/>
        <w:rPr>
          <w:del w:id="2245" w:author="Jay" w:date="2017-10-22T19:59:00Z"/>
          <w:rFonts w:ascii="Calibri" w:hAnsi="Calibri"/>
          <w:rPrChange w:id="2246" w:author="Jay" w:date="2017-10-22T19:45:00Z">
            <w:rPr>
              <w:del w:id="2247" w:author="Jay" w:date="2017-10-22T19:59:00Z"/>
            </w:rPr>
          </w:rPrChange>
        </w:rPr>
        <w:pPrChange w:id="2248" w:author="Jay" w:date="2017-10-22T20:00:00Z">
          <w:pPr>
            <w:pStyle w:val="ListParagraph"/>
            <w:numPr>
              <w:ilvl w:val="1"/>
              <w:numId w:val="36"/>
            </w:numPr>
            <w:ind w:left="1440" w:hanging="360"/>
          </w:pPr>
        </w:pPrChange>
      </w:pPr>
      <w:del w:id="2249" w:author="Jay" w:date="2017-10-22T19:59:00Z">
        <w:r w:rsidRPr="00CA52EF" w:rsidDel="005B5F76">
          <w:rPr>
            <w:rFonts w:ascii="Calibri" w:hAnsi="Calibri"/>
            <w:b/>
            <w:rPrChange w:id="2250" w:author="Jay" w:date="2017-10-22T19:45:00Z">
              <w:rPr>
                <w:b/>
              </w:rPr>
            </w:rPrChange>
          </w:rPr>
          <w:delText>M</w:delText>
        </w:r>
        <w:r w:rsidR="004B686F" w:rsidRPr="00CA52EF" w:rsidDel="005B5F76">
          <w:rPr>
            <w:rFonts w:ascii="Calibri" w:hAnsi="Calibri"/>
            <w:b/>
            <w:rPrChange w:id="2251" w:author="Jay" w:date="2017-10-22T19:45:00Z">
              <w:rPr>
                <w:b/>
              </w:rPr>
            </w:rPrChange>
          </w:rPr>
          <w:delText>odify</w:delText>
        </w:r>
        <w:r w:rsidR="004B686F" w:rsidRPr="00CA52EF" w:rsidDel="005B5F76">
          <w:rPr>
            <w:rFonts w:ascii="Calibri" w:hAnsi="Calibri"/>
            <w:rPrChange w:id="2252" w:author="Jay" w:date="2017-10-22T19:45:00Z">
              <w:rPr/>
            </w:rPrChange>
          </w:rPr>
          <w:delText xml:space="preserve"> </w:delText>
        </w:r>
        <w:r w:rsidRPr="00CA52EF" w:rsidDel="005B5F76">
          <w:rPr>
            <w:rFonts w:ascii="Calibri" w:hAnsi="Calibri"/>
            <w:rPrChange w:id="2253" w:author="Jay" w:date="2017-10-22T19:45:00Z">
              <w:rPr/>
            </w:rPrChange>
          </w:rPr>
          <w:delText>the task</w:delText>
        </w:r>
      </w:del>
    </w:p>
    <w:p w14:paraId="735D057A" w14:textId="4C90D5D2" w:rsidR="004B686F" w:rsidRPr="00CA52EF" w:rsidDel="00D6469C" w:rsidRDefault="006C03CE">
      <w:pPr>
        <w:pStyle w:val="ListParagraph"/>
        <w:numPr>
          <w:ilvl w:val="1"/>
          <w:numId w:val="36"/>
        </w:numPr>
        <w:pBdr>
          <w:top w:val="single" w:sz="12" w:space="0" w:color="ED7D31" w:themeColor="accent2"/>
        </w:pBdr>
        <w:jc w:val="left"/>
        <w:rPr>
          <w:del w:id="2254" w:author="Jay" w:date="2017-10-22T19:29:00Z"/>
          <w:rFonts w:ascii="Calibri" w:hAnsi="Calibri"/>
          <w:rPrChange w:id="2255" w:author="Jay" w:date="2017-10-22T19:45:00Z">
            <w:rPr>
              <w:del w:id="2256" w:author="Jay" w:date="2017-10-22T19:29:00Z"/>
              <w:b/>
            </w:rPr>
          </w:rPrChange>
        </w:rPr>
        <w:pPrChange w:id="2257" w:author="Jay" w:date="2017-10-22T20:00:00Z">
          <w:pPr>
            <w:pStyle w:val="ListParagraph"/>
            <w:numPr>
              <w:ilvl w:val="2"/>
              <w:numId w:val="38"/>
            </w:numPr>
            <w:ind w:left="360" w:hanging="360"/>
            <w:jc w:val="left"/>
          </w:pPr>
        </w:pPrChange>
      </w:pPr>
      <w:del w:id="2258" w:author="Jay" w:date="2017-10-22T19:59:00Z">
        <w:r w:rsidRPr="00CA52EF" w:rsidDel="005B5F76">
          <w:rPr>
            <w:rFonts w:ascii="Calibri" w:hAnsi="Calibri"/>
            <w:rPrChange w:id="2259" w:author="Jay" w:date="2017-10-22T19:45:00Z">
              <w:rPr/>
            </w:rPrChange>
          </w:rPr>
          <w:delText>Under task setting &gt; c</w:delText>
        </w:r>
        <w:r w:rsidR="00CE7B5B" w:rsidRPr="00CA52EF" w:rsidDel="005B5F76">
          <w:rPr>
            <w:rFonts w:ascii="Calibri" w:hAnsi="Calibri"/>
            <w:rPrChange w:id="2260" w:author="Jay" w:date="2017-10-22T19:45:00Z">
              <w:rPr/>
            </w:rPrChange>
          </w:rPr>
          <w:delText>hange ‘</w:delText>
        </w:r>
        <w:r w:rsidR="00CE7B5B" w:rsidRPr="00CA52EF" w:rsidDel="005B5F76">
          <w:rPr>
            <w:rFonts w:ascii="Calibri" w:hAnsi="Calibri"/>
            <w:b/>
            <w:rPrChange w:id="2261" w:author="Jay" w:date="2017-10-22T19:45:00Z">
              <w:rPr>
                <w:b/>
              </w:rPr>
            </w:rPrChange>
          </w:rPr>
          <w:delText>Target table preparation mode</w:delText>
        </w:r>
        <w:r w:rsidRPr="00CA52EF" w:rsidDel="005B5F76">
          <w:rPr>
            <w:rFonts w:ascii="Calibri" w:hAnsi="Calibri"/>
            <w:rPrChange w:id="2262" w:author="Jay" w:date="2017-10-22T19:45:00Z">
              <w:rPr/>
            </w:rPrChange>
          </w:rPr>
          <w:delText>’</w:delText>
        </w:r>
        <w:r w:rsidR="00CE7B5B" w:rsidRPr="00CA52EF" w:rsidDel="005B5F76">
          <w:rPr>
            <w:rFonts w:ascii="Calibri" w:hAnsi="Calibri"/>
            <w:rPrChange w:id="2263" w:author="Jay" w:date="2017-10-22T19:45:00Z">
              <w:rPr/>
            </w:rPrChange>
          </w:rPr>
          <w:delText xml:space="preserve"> to ‘</w:delText>
        </w:r>
        <w:r w:rsidR="00CE7B5B" w:rsidRPr="00CA52EF" w:rsidDel="005B5F76">
          <w:rPr>
            <w:rFonts w:ascii="Calibri" w:hAnsi="Calibri"/>
            <w:b/>
            <w:rPrChange w:id="2264" w:author="Jay" w:date="2017-10-22T19:45:00Z">
              <w:rPr>
                <w:b/>
              </w:rPr>
            </w:rPrChange>
          </w:rPr>
          <w:delText>Do Nothing</w:delText>
        </w:r>
        <w:r w:rsidR="00CE7B5B" w:rsidRPr="00CA52EF" w:rsidDel="005B5F76">
          <w:rPr>
            <w:rFonts w:ascii="Calibri" w:hAnsi="Calibri"/>
            <w:rPrChange w:id="2265" w:author="Jay" w:date="2017-10-22T19:45:00Z">
              <w:rPr/>
            </w:rPrChange>
          </w:rPr>
          <w:delText>’</w:delText>
        </w:r>
      </w:del>
    </w:p>
    <w:p w14:paraId="22C2FB16" w14:textId="2239E529" w:rsidR="00E24DDB" w:rsidRPr="00CA52EF" w:rsidDel="005B5F76" w:rsidRDefault="001873A0">
      <w:pPr>
        <w:pStyle w:val="ListParagraph"/>
        <w:numPr>
          <w:ilvl w:val="1"/>
          <w:numId w:val="36"/>
        </w:numPr>
        <w:pBdr>
          <w:top w:val="single" w:sz="12" w:space="0" w:color="ED7D31" w:themeColor="accent2"/>
        </w:pBdr>
        <w:jc w:val="left"/>
        <w:rPr>
          <w:del w:id="2266" w:author="Jay" w:date="2017-10-22T19:59:00Z"/>
          <w:rFonts w:ascii="Calibri" w:hAnsi="Calibri"/>
          <w:rPrChange w:id="2267" w:author="Jay" w:date="2017-10-22T19:45:00Z">
            <w:rPr>
              <w:del w:id="2268" w:author="Jay" w:date="2017-10-22T19:59:00Z"/>
            </w:rPr>
          </w:rPrChange>
        </w:rPr>
        <w:pPrChange w:id="2269" w:author="Jay" w:date="2017-10-22T20:00:00Z">
          <w:pPr>
            <w:pStyle w:val="ListParagraph"/>
            <w:numPr>
              <w:ilvl w:val="2"/>
              <w:numId w:val="38"/>
            </w:numPr>
            <w:ind w:left="360" w:hanging="360"/>
            <w:jc w:val="left"/>
          </w:pPr>
        </w:pPrChange>
      </w:pPr>
      <w:del w:id="2270" w:author="Jay" w:date="2017-10-22T19:59:00Z">
        <w:r w:rsidRPr="00CA52EF" w:rsidDel="005B5F76">
          <w:rPr>
            <w:rFonts w:ascii="Calibri" w:hAnsi="Calibri"/>
            <w:b/>
            <w:rPrChange w:id="2271" w:author="Jay" w:date="2017-10-22T19:45:00Z">
              <w:rPr>
                <w:b/>
              </w:rPr>
            </w:rPrChange>
          </w:rPr>
          <w:delText>Save</w:delText>
        </w:r>
        <w:r w:rsidRPr="00CA52EF" w:rsidDel="005B5F76">
          <w:rPr>
            <w:rFonts w:ascii="Calibri" w:hAnsi="Calibri"/>
            <w:rPrChange w:id="2272" w:author="Jay" w:date="2017-10-22T19:45:00Z">
              <w:rPr/>
            </w:rPrChange>
          </w:rPr>
          <w:delText xml:space="preserve"> the task settings</w:delText>
        </w:r>
        <w:r w:rsidR="00214EB1" w:rsidRPr="00CA52EF" w:rsidDel="005B5F76">
          <w:rPr>
            <w:rFonts w:ascii="Calibri" w:hAnsi="Calibri"/>
            <w:rPrChange w:id="2273" w:author="Jay" w:date="2017-10-22T19:45:00Z">
              <w:rPr/>
            </w:rPrChange>
          </w:rPr>
          <w:delText xml:space="preserve"> &gt; </w:delText>
        </w:r>
        <w:r w:rsidR="00214EB1" w:rsidRPr="00CA52EF" w:rsidDel="005B5F76">
          <w:rPr>
            <w:rFonts w:ascii="Calibri" w:hAnsi="Calibri"/>
            <w:b/>
            <w:rPrChange w:id="2274" w:author="Jay" w:date="2017-10-22T19:45:00Z">
              <w:rPr>
                <w:b/>
              </w:rPr>
            </w:rPrChange>
          </w:rPr>
          <w:delText>Restart</w:delText>
        </w:r>
        <w:r w:rsidR="00214EB1" w:rsidRPr="00CA52EF" w:rsidDel="005B5F76">
          <w:rPr>
            <w:rFonts w:ascii="Calibri" w:hAnsi="Calibri"/>
            <w:rPrChange w:id="2275" w:author="Jay" w:date="2017-10-22T19:45:00Z">
              <w:rPr/>
            </w:rPrChange>
          </w:rPr>
          <w:delText xml:space="preserve"> the task. This will try to perform an initial load from </w:delText>
        </w:r>
        <w:r w:rsidR="00CA0211" w:rsidRPr="00CA52EF" w:rsidDel="005B5F76">
          <w:rPr>
            <w:rFonts w:ascii="Calibri" w:hAnsi="Calibri"/>
            <w:rPrChange w:id="2276" w:author="Jay" w:date="2017-10-22T19:45:00Z">
              <w:rPr/>
            </w:rPrChange>
          </w:rPr>
          <w:delText>the beginning.</w:delText>
        </w:r>
      </w:del>
    </w:p>
    <w:p w14:paraId="58B7A95B" w14:textId="6A31AFF1" w:rsidR="009B1DDD" w:rsidRPr="00CA52EF" w:rsidDel="00D6469C" w:rsidRDefault="009B1DDD">
      <w:pPr>
        <w:pBdr>
          <w:top w:val="single" w:sz="12" w:space="0" w:color="ED7D31" w:themeColor="accent2"/>
        </w:pBdr>
        <w:rPr>
          <w:del w:id="2277" w:author="Jay" w:date="2017-10-22T19:29:00Z"/>
          <w:rFonts w:ascii="Calibri" w:hAnsi="Calibri"/>
          <w:rPrChange w:id="2278" w:author="Jay" w:date="2017-10-22T19:45:00Z">
            <w:rPr>
              <w:del w:id="2279" w:author="Jay" w:date="2017-10-22T19:29:00Z"/>
            </w:rPr>
          </w:rPrChange>
        </w:rPr>
        <w:pPrChange w:id="2280" w:author="Jay" w:date="2017-10-22T20:00:00Z">
          <w:pPr/>
        </w:pPrChange>
      </w:pPr>
      <w:del w:id="2281" w:author="Jay" w:date="2017-10-22T19:29:00Z">
        <w:r w:rsidRPr="00CA52EF" w:rsidDel="00D6469C">
          <w:rPr>
            <w:rFonts w:ascii="Calibri" w:hAnsi="Calibri"/>
            <w:rPrChange w:id="2282" w:author="Jay" w:date="2017-10-22T19:45:00Z">
              <w:rPr/>
            </w:rPrChange>
          </w:rPr>
          <w:delText xml:space="preserve">Give it few minutes to complete the load. </w:delText>
        </w:r>
      </w:del>
    </w:p>
    <w:p w14:paraId="2F7D289E" w14:textId="7E2070E9" w:rsidR="00E24DDB" w:rsidRPr="00CA52EF" w:rsidDel="00D6469C" w:rsidRDefault="0081201F">
      <w:pPr>
        <w:pBdr>
          <w:top w:val="single" w:sz="12" w:space="0" w:color="ED7D31" w:themeColor="accent2"/>
        </w:pBdr>
        <w:rPr>
          <w:del w:id="2283" w:author="Jay" w:date="2017-10-22T19:30:00Z"/>
          <w:rFonts w:ascii="Calibri" w:hAnsi="Calibri"/>
          <w:rPrChange w:id="2284" w:author="Jay" w:date="2017-10-22T19:45:00Z">
            <w:rPr>
              <w:del w:id="2285" w:author="Jay" w:date="2017-10-22T19:30:00Z"/>
            </w:rPr>
          </w:rPrChange>
        </w:rPr>
        <w:pPrChange w:id="2286" w:author="Jay" w:date="2017-10-22T20:00:00Z">
          <w:pPr/>
        </w:pPrChange>
      </w:pPr>
      <w:del w:id="2287" w:author="Jay" w:date="2017-10-22T19:59:00Z">
        <w:r w:rsidRPr="00CA52EF" w:rsidDel="005B5F76">
          <w:rPr>
            <w:rFonts w:ascii="Calibri" w:hAnsi="Calibri"/>
            <w:rPrChange w:id="2288" w:author="Jay" w:date="2017-10-22T19:45:00Z">
              <w:rPr/>
            </w:rPrChange>
          </w:rPr>
          <w:delText>You can check the migration progress for each table</w:delText>
        </w:r>
      </w:del>
      <w:del w:id="2289" w:author="Jay" w:date="2017-10-22T19:30:00Z">
        <w:r w:rsidRPr="00CA52EF" w:rsidDel="00D6469C">
          <w:rPr>
            <w:rFonts w:ascii="Calibri" w:hAnsi="Calibri"/>
            <w:rPrChange w:id="2290" w:author="Jay" w:date="2017-10-22T19:45:00Z">
              <w:rPr/>
            </w:rPrChange>
          </w:rPr>
          <w:delText>.</w:delText>
        </w:r>
      </w:del>
    </w:p>
    <w:p w14:paraId="468288C6" w14:textId="595333D6" w:rsidR="0081201F" w:rsidRPr="00CA52EF" w:rsidDel="005B5F76" w:rsidRDefault="0081201F">
      <w:pPr>
        <w:pBdr>
          <w:top w:val="single" w:sz="12" w:space="0" w:color="ED7D31" w:themeColor="accent2"/>
        </w:pBdr>
        <w:rPr>
          <w:del w:id="2291" w:author="Jay" w:date="2017-10-22T19:59:00Z"/>
          <w:rFonts w:ascii="Calibri" w:hAnsi="Calibri"/>
          <w:rPrChange w:id="2292" w:author="Jay" w:date="2017-10-22T19:45:00Z">
            <w:rPr>
              <w:del w:id="2293" w:author="Jay" w:date="2017-10-22T19:59:00Z"/>
            </w:rPr>
          </w:rPrChange>
        </w:rPr>
        <w:pPrChange w:id="2294" w:author="Jay" w:date="2017-10-22T20:00:00Z">
          <w:pPr/>
        </w:pPrChange>
      </w:pPr>
      <w:del w:id="2295" w:author="Jay" w:date="2017-10-22T19:59:00Z">
        <w:r w:rsidRPr="00CA52EF" w:rsidDel="005B5F76">
          <w:rPr>
            <w:rFonts w:ascii="Calibri" w:hAnsi="Calibri"/>
            <w:rPrChange w:id="2296" w:author="Jay" w:date="2017-10-22T19:45:00Z">
              <w:rPr/>
            </w:rPrChange>
          </w:rPr>
          <w:delText>For example, let’s check status for ‘PERSON’ table</w:delText>
        </w:r>
      </w:del>
    </w:p>
    <w:p w14:paraId="55F7C412" w14:textId="5FEE2949" w:rsidR="0081201F" w:rsidRPr="00CA52EF" w:rsidDel="005B5F76" w:rsidRDefault="0081201F">
      <w:pPr>
        <w:pStyle w:val="ListParagraph"/>
        <w:numPr>
          <w:ilvl w:val="0"/>
          <w:numId w:val="40"/>
        </w:numPr>
        <w:pBdr>
          <w:top w:val="single" w:sz="12" w:space="0" w:color="ED7D31" w:themeColor="accent2"/>
        </w:pBdr>
        <w:jc w:val="left"/>
        <w:rPr>
          <w:del w:id="2297" w:author="Jay" w:date="2017-10-22T19:59:00Z"/>
          <w:rFonts w:ascii="Calibri" w:hAnsi="Calibri"/>
          <w:rPrChange w:id="2298" w:author="Jay" w:date="2017-10-22T19:45:00Z">
            <w:rPr>
              <w:del w:id="2299" w:author="Jay" w:date="2017-10-22T19:59:00Z"/>
            </w:rPr>
          </w:rPrChange>
        </w:rPr>
        <w:pPrChange w:id="2300" w:author="Jay" w:date="2017-10-22T20:00:00Z">
          <w:pPr>
            <w:pStyle w:val="ListParagraph"/>
            <w:numPr>
              <w:numId w:val="40"/>
            </w:numPr>
            <w:ind w:hanging="360"/>
            <w:jc w:val="left"/>
          </w:pPr>
        </w:pPrChange>
      </w:pPr>
      <w:del w:id="2301" w:author="Jay" w:date="2017-10-22T19:59:00Z">
        <w:r w:rsidRPr="00CA52EF" w:rsidDel="005B5F76">
          <w:rPr>
            <w:rFonts w:ascii="Calibri" w:hAnsi="Calibri"/>
            <w:rPrChange w:id="2302" w:author="Jay" w:date="2017-10-22T19:45:00Z">
              <w:rPr/>
            </w:rPrChange>
          </w:rPr>
          <w:delText xml:space="preserve">Go to </w:delText>
        </w:r>
      </w:del>
      <w:del w:id="2303" w:author="Jay" w:date="2017-10-22T19:30:00Z">
        <w:r w:rsidRPr="00CA52EF" w:rsidDel="00D6469C">
          <w:rPr>
            <w:rFonts w:ascii="Calibri" w:hAnsi="Calibri"/>
            <w:rPrChange w:id="2304" w:author="Jay" w:date="2017-10-22T19:45:00Z">
              <w:rPr/>
            </w:rPrChange>
          </w:rPr>
          <w:delText>cloud watch</w:delText>
        </w:r>
      </w:del>
      <w:del w:id="2305" w:author="Jay" w:date="2017-10-22T19:59:00Z">
        <w:r w:rsidRPr="00CA52EF" w:rsidDel="005B5F76">
          <w:rPr>
            <w:rFonts w:ascii="Calibri" w:hAnsi="Calibri"/>
            <w:rPrChange w:id="2306" w:author="Jay" w:date="2017-10-22T19:45:00Z">
              <w:rPr/>
            </w:rPrChange>
          </w:rPr>
          <w:delText xml:space="preserve"> logs for dms-task </w:delText>
        </w:r>
      </w:del>
      <w:del w:id="2307" w:author="Jay" w:date="2017-10-22T19:30:00Z">
        <w:r w:rsidRPr="00CA52EF" w:rsidDel="00D6469C">
          <w:rPr>
            <w:rFonts w:ascii="Calibri" w:hAnsi="Calibri"/>
            <w:rPrChange w:id="2308" w:author="Jay" w:date="2017-10-22T19:45:00Z">
              <w:rPr/>
            </w:rPrChange>
          </w:rPr>
          <w:delText>&amp;</w:delText>
        </w:r>
      </w:del>
      <w:del w:id="2309" w:author="Jay" w:date="2017-10-22T19:59:00Z">
        <w:r w:rsidRPr="00CA52EF" w:rsidDel="005B5F76">
          <w:rPr>
            <w:rFonts w:ascii="Calibri" w:hAnsi="Calibri"/>
            <w:rPrChange w:id="2310" w:author="Jay" w:date="2017-10-22T19:45:00Z">
              <w:rPr/>
            </w:rPrChange>
          </w:rPr>
          <w:delText xml:space="preserve"> search for "PERSON" (including double quotes)</w:delText>
        </w:r>
      </w:del>
    </w:p>
    <w:p w14:paraId="0A7A4487" w14:textId="37857387" w:rsidR="00FF444D" w:rsidRPr="00CA52EF" w:rsidDel="005B5F76" w:rsidRDefault="00FF444D">
      <w:pPr>
        <w:pStyle w:val="ListParagraph"/>
        <w:numPr>
          <w:ilvl w:val="0"/>
          <w:numId w:val="40"/>
        </w:numPr>
        <w:pBdr>
          <w:top w:val="single" w:sz="12" w:space="0" w:color="ED7D31" w:themeColor="accent2"/>
        </w:pBdr>
        <w:jc w:val="left"/>
        <w:rPr>
          <w:del w:id="2311" w:author="Jay" w:date="2017-10-22T19:59:00Z"/>
          <w:rFonts w:ascii="Calibri" w:hAnsi="Calibri"/>
          <w:rPrChange w:id="2312" w:author="Jay" w:date="2017-10-22T19:45:00Z">
            <w:rPr>
              <w:del w:id="2313" w:author="Jay" w:date="2017-10-22T19:59:00Z"/>
            </w:rPr>
          </w:rPrChange>
        </w:rPr>
        <w:pPrChange w:id="2314" w:author="Jay" w:date="2017-10-22T20:00:00Z">
          <w:pPr>
            <w:pStyle w:val="ListParagraph"/>
            <w:numPr>
              <w:numId w:val="40"/>
            </w:numPr>
            <w:ind w:hanging="360"/>
            <w:jc w:val="left"/>
          </w:pPr>
        </w:pPrChange>
      </w:pPr>
      <w:del w:id="2315" w:author="Jay" w:date="2017-10-22T19:59:00Z">
        <w:r w:rsidRPr="00CA52EF" w:rsidDel="005B5F76">
          <w:rPr>
            <w:rFonts w:ascii="Calibri" w:hAnsi="Calibri"/>
            <w:rPrChange w:id="2316" w:author="Jay" w:date="2017-10-22T19:45:00Z">
              <w:rPr/>
            </w:rPrChange>
          </w:rPr>
          <w:delText>You can see 3 set of messages for each table:</w:delText>
        </w:r>
      </w:del>
    </w:p>
    <w:p w14:paraId="39AA353F" w14:textId="4C1EF9C6" w:rsidR="00FF444D" w:rsidRPr="00CA52EF" w:rsidDel="005B5F76" w:rsidRDefault="00492113">
      <w:pPr>
        <w:pStyle w:val="ListParagraph"/>
        <w:numPr>
          <w:ilvl w:val="1"/>
          <w:numId w:val="40"/>
        </w:numPr>
        <w:pBdr>
          <w:top w:val="single" w:sz="12" w:space="0" w:color="ED7D31" w:themeColor="accent2"/>
        </w:pBdr>
        <w:jc w:val="left"/>
        <w:rPr>
          <w:del w:id="2317" w:author="Jay" w:date="2017-10-22T19:59:00Z"/>
          <w:rFonts w:ascii="Calibri" w:hAnsi="Calibri"/>
          <w:rPrChange w:id="2318" w:author="Jay" w:date="2017-10-22T19:45:00Z">
            <w:rPr>
              <w:del w:id="2319" w:author="Jay" w:date="2017-10-22T19:59:00Z"/>
            </w:rPr>
          </w:rPrChange>
        </w:rPr>
        <w:pPrChange w:id="2320" w:author="Jay" w:date="2017-10-22T20:00:00Z">
          <w:pPr>
            <w:pStyle w:val="ListParagraph"/>
            <w:numPr>
              <w:ilvl w:val="1"/>
              <w:numId w:val="40"/>
            </w:numPr>
            <w:ind w:left="1080" w:hanging="360"/>
            <w:jc w:val="left"/>
          </w:pPr>
        </w:pPrChange>
      </w:pPr>
      <w:del w:id="2321" w:author="Jay" w:date="2017-10-22T19:59:00Z">
        <w:r w:rsidRPr="00CA52EF" w:rsidDel="005B5F76">
          <w:rPr>
            <w:rFonts w:ascii="Calibri" w:hAnsi="Calibri"/>
            <w:rPrChange w:id="2322" w:author="Jay" w:date="2017-10-22T19:45:00Z">
              <w:rPr/>
            </w:rPrChange>
          </w:rPr>
          <w:delText xml:space="preserve">Scan </w:delText>
        </w:r>
        <w:r w:rsidR="00E94BAC" w:rsidRPr="00CA52EF" w:rsidDel="005B5F76">
          <w:rPr>
            <w:rFonts w:ascii="Calibri" w:hAnsi="Calibri"/>
            <w:rPrChange w:id="2323" w:author="Jay" w:date="2017-10-22T19:45:00Z">
              <w:rPr/>
            </w:rPrChange>
          </w:rPr>
          <w:delText xml:space="preserve">and unloading of </w:delText>
        </w:r>
        <w:r w:rsidR="0018756A" w:rsidRPr="00CA52EF" w:rsidDel="005B5F76">
          <w:rPr>
            <w:rFonts w:ascii="Calibri" w:hAnsi="Calibri"/>
            <w:rPrChange w:id="2324" w:author="Jay" w:date="2017-10-22T19:45:00Z">
              <w:rPr/>
            </w:rPrChange>
          </w:rPr>
          <w:delText xml:space="preserve">records </w:delText>
        </w:r>
        <w:r w:rsidR="00E94BAC" w:rsidRPr="00CA52EF" w:rsidDel="005B5F76">
          <w:rPr>
            <w:rFonts w:ascii="Calibri" w:hAnsi="Calibri"/>
            <w:rPrChange w:id="2325" w:author="Jay" w:date="2017-10-22T19:45:00Z">
              <w:rPr/>
            </w:rPrChange>
          </w:rPr>
          <w:delText xml:space="preserve">by </w:delText>
        </w:r>
        <w:r w:rsidR="00FF444D" w:rsidRPr="00CA52EF" w:rsidDel="005B5F76">
          <w:rPr>
            <w:rFonts w:ascii="Calibri" w:hAnsi="Calibri"/>
            <w:rPrChange w:id="2326" w:author="Jay" w:date="2017-10-22T19:45:00Z">
              <w:rPr/>
            </w:rPrChange>
          </w:rPr>
          <w:delText>DMS</w:delText>
        </w:r>
        <w:r w:rsidR="0029438B" w:rsidRPr="00CA52EF" w:rsidDel="005B5F76">
          <w:rPr>
            <w:rFonts w:ascii="Calibri" w:hAnsi="Calibri"/>
            <w:rPrChange w:id="2327" w:author="Jay" w:date="2017-10-22T19:45:00Z">
              <w:rPr/>
            </w:rPrChange>
          </w:rPr>
          <w:delText xml:space="preserve"> from Oracle </w:delText>
        </w:r>
      </w:del>
    </w:p>
    <w:p w14:paraId="70EB8851" w14:textId="50FA6852" w:rsidR="00FF444D" w:rsidRPr="00CA52EF" w:rsidDel="005B5F76" w:rsidRDefault="008453B6">
      <w:pPr>
        <w:pStyle w:val="ListParagraph"/>
        <w:numPr>
          <w:ilvl w:val="1"/>
          <w:numId w:val="40"/>
        </w:numPr>
        <w:pBdr>
          <w:top w:val="single" w:sz="12" w:space="0" w:color="ED7D31" w:themeColor="accent2"/>
        </w:pBdr>
        <w:jc w:val="left"/>
        <w:rPr>
          <w:del w:id="2328" w:author="Jay" w:date="2017-10-22T19:59:00Z"/>
          <w:rFonts w:ascii="Calibri" w:hAnsi="Calibri"/>
          <w:rPrChange w:id="2329" w:author="Jay" w:date="2017-10-22T19:45:00Z">
            <w:rPr>
              <w:del w:id="2330" w:author="Jay" w:date="2017-10-22T19:59:00Z"/>
            </w:rPr>
          </w:rPrChange>
        </w:rPr>
        <w:pPrChange w:id="2331" w:author="Jay" w:date="2017-10-22T20:00:00Z">
          <w:pPr>
            <w:pStyle w:val="ListParagraph"/>
            <w:numPr>
              <w:ilvl w:val="1"/>
              <w:numId w:val="40"/>
            </w:numPr>
            <w:ind w:left="1080" w:hanging="360"/>
            <w:jc w:val="left"/>
          </w:pPr>
        </w:pPrChange>
      </w:pPr>
      <w:del w:id="2332" w:author="Jay" w:date="2017-10-22T19:59:00Z">
        <w:r w:rsidRPr="00CA52EF" w:rsidDel="005B5F76">
          <w:rPr>
            <w:rFonts w:ascii="Calibri" w:hAnsi="Calibri"/>
            <w:rPrChange w:id="2333" w:author="Jay" w:date="2017-10-22T19:45:00Z">
              <w:rPr/>
            </w:rPrChange>
          </w:rPr>
          <w:delText xml:space="preserve">Records being loaded to </w:delText>
        </w:r>
        <w:r w:rsidR="0029438B" w:rsidRPr="00CA52EF" w:rsidDel="005B5F76">
          <w:rPr>
            <w:rFonts w:ascii="Calibri" w:hAnsi="Calibri"/>
            <w:rPrChange w:id="2334" w:author="Jay" w:date="2017-10-22T19:45:00Z">
              <w:rPr/>
            </w:rPrChange>
          </w:rPr>
          <w:delText>Postgres</w:delText>
        </w:r>
      </w:del>
    </w:p>
    <w:p w14:paraId="2F4AB9CA" w14:textId="77192312" w:rsidR="00FF444D" w:rsidRPr="00CA52EF" w:rsidDel="005B5F76" w:rsidRDefault="00FF444D">
      <w:pPr>
        <w:pStyle w:val="ListParagraph"/>
        <w:numPr>
          <w:ilvl w:val="1"/>
          <w:numId w:val="40"/>
        </w:numPr>
        <w:pBdr>
          <w:top w:val="single" w:sz="12" w:space="0" w:color="ED7D31" w:themeColor="accent2"/>
        </w:pBdr>
        <w:jc w:val="left"/>
        <w:rPr>
          <w:del w:id="2335" w:author="Jay" w:date="2017-10-22T19:59:00Z"/>
          <w:rFonts w:ascii="Calibri" w:hAnsi="Calibri"/>
          <w:rPrChange w:id="2336" w:author="Jay" w:date="2017-10-22T19:45:00Z">
            <w:rPr>
              <w:del w:id="2337" w:author="Jay" w:date="2017-10-22T19:59:00Z"/>
            </w:rPr>
          </w:rPrChange>
        </w:rPr>
        <w:pPrChange w:id="2338" w:author="Jay" w:date="2017-10-22T20:00:00Z">
          <w:pPr>
            <w:pStyle w:val="ListParagraph"/>
            <w:numPr>
              <w:ilvl w:val="1"/>
              <w:numId w:val="40"/>
            </w:numPr>
            <w:ind w:left="1080" w:hanging="360"/>
            <w:jc w:val="left"/>
          </w:pPr>
        </w:pPrChange>
      </w:pPr>
      <w:del w:id="2339" w:author="Jay" w:date="2017-10-22T19:59:00Z">
        <w:r w:rsidRPr="00CA52EF" w:rsidDel="005B5F76">
          <w:rPr>
            <w:rFonts w:ascii="Calibri" w:hAnsi="Calibri"/>
            <w:rPrChange w:id="2340" w:author="Jay" w:date="2017-10-22T19:45:00Z">
              <w:rPr/>
            </w:rPrChange>
          </w:rPr>
          <w:delText>Confirmation of records loaded</w:delText>
        </w:r>
        <w:r w:rsidR="0029438B" w:rsidRPr="00CA52EF" w:rsidDel="005B5F76">
          <w:rPr>
            <w:rFonts w:ascii="Calibri" w:hAnsi="Calibri"/>
            <w:rPrChange w:id="2341" w:author="Jay" w:date="2017-10-22T19:45:00Z">
              <w:rPr/>
            </w:rPrChange>
          </w:rPr>
          <w:delText xml:space="preserve"> into Postgres</w:delText>
        </w:r>
      </w:del>
    </w:p>
    <w:p w14:paraId="3F99E123" w14:textId="0B54659E" w:rsidR="0081201F" w:rsidRPr="00CA52EF" w:rsidDel="005B5F76" w:rsidRDefault="00FF444D">
      <w:pPr>
        <w:pBdr>
          <w:top w:val="single" w:sz="12" w:space="0" w:color="ED7D31" w:themeColor="accent2"/>
        </w:pBdr>
        <w:rPr>
          <w:del w:id="2342" w:author="Jay" w:date="2017-10-22T19:59:00Z"/>
          <w:rFonts w:ascii="Calibri" w:hAnsi="Calibri"/>
          <w:rPrChange w:id="2343" w:author="Jay" w:date="2017-10-22T19:45:00Z">
            <w:rPr>
              <w:del w:id="2344" w:author="Jay" w:date="2017-10-22T19:59:00Z"/>
            </w:rPr>
          </w:rPrChange>
        </w:rPr>
        <w:pPrChange w:id="2345" w:author="Jay" w:date="2017-10-22T20:00:00Z">
          <w:pPr/>
        </w:pPrChange>
      </w:pPr>
      <w:del w:id="2346" w:author="Jay" w:date="2017-10-22T19:59:00Z">
        <w:r w:rsidRPr="00CA52EF" w:rsidDel="005B5F76">
          <w:rPr>
            <w:rFonts w:ascii="Calibri" w:hAnsi="Calibri"/>
            <w:noProof/>
            <w:rPrChange w:id="2347" w:author="Jay" w:date="2017-10-22T19:45:00Z">
              <w:rPr>
                <w:noProof/>
              </w:rPr>
            </w:rPrChange>
          </w:rPr>
          <w:drawing>
            <wp:inline distT="0" distB="0" distL="0" distR="0" wp14:anchorId="2DC99588" wp14:editId="741B817D">
              <wp:extent cx="6070600" cy="2458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0600" cy="2458085"/>
                      </a:xfrm>
                      <a:prstGeom prst="rect">
                        <a:avLst/>
                      </a:prstGeom>
                    </pic:spPr>
                  </pic:pic>
                </a:graphicData>
              </a:graphic>
            </wp:inline>
          </w:drawing>
        </w:r>
      </w:del>
    </w:p>
    <w:p w14:paraId="00F2CAED" w14:textId="3FCB189E" w:rsidR="00446712" w:rsidRPr="00CA52EF" w:rsidDel="005B5F76" w:rsidRDefault="00446712">
      <w:pPr>
        <w:pBdr>
          <w:top w:val="single" w:sz="12" w:space="0" w:color="ED7D31" w:themeColor="accent2"/>
        </w:pBdr>
        <w:rPr>
          <w:del w:id="2348" w:author="Jay" w:date="2017-10-22T19:59:00Z"/>
          <w:rFonts w:ascii="Calibri" w:hAnsi="Calibri"/>
          <w:rPrChange w:id="2349" w:author="Jay" w:date="2017-10-22T19:45:00Z">
            <w:rPr>
              <w:del w:id="2350" w:author="Jay" w:date="2017-10-22T19:59:00Z"/>
            </w:rPr>
          </w:rPrChange>
        </w:rPr>
        <w:pPrChange w:id="2351" w:author="Jay" w:date="2017-10-22T20:00:00Z">
          <w:pPr/>
        </w:pPrChange>
      </w:pPr>
    </w:p>
    <w:p w14:paraId="3DF6F187" w14:textId="53592FE8" w:rsidR="000125C9" w:rsidRPr="00CA52EF" w:rsidDel="00D6469C" w:rsidRDefault="000125C9">
      <w:pPr>
        <w:pBdr>
          <w:top w:val="single" w:sz="12" w:space="0" w:color="ED7D31" w:themeColor="accent2"/>
        </w:pBdr>
        <w:rPr>
          <w:del w:id="2352" w:author="Jay" w:date="2017-10-22T19:31:00Z"/>
          <w:rFonts w:ascii="Calibri" w:hAnsi="Calibri"/>
          <w:rPrChange w:id="2353" w:author="Jay" w:date="2017-10-22T19:45:00Z">
            <w:rPr>
              <w:del w:id="2354" w:author="Jay" w:date="2017-10-22T19:31:00Z"/>
            </w:rPr>
          </w:rPrChange>
        </w:rPr>
        <w:pPrChange w:id="2355" w:author="Jay" w:date="2017-10-22T20:00:00Z">
          <w:pPr/>
        </w:pPrChange>
      </w:pPr>
      <w:del w:id="2356" w:author="Jay" w:date="2017-10-22T19:59:00Z">
        <w:r w:rsidRPr="00CA52EF" w:rsidDel="005B5F76">
          <w:rPr>
            <w:rFonts w:ascii="Calibri" w:hAnsi="Calibri"/>
            <w:rPrChange w:id="2357" w:author="Jay" w:date="2017-10-22T19:45:00Z">
              <w:rPr/>
            </w:rPrChange>
          </w:rPr>
          <w:delText>After fixing this issue, you will still see errors in the logs for the supplemental logging issue.</w:delText>
        </w:r>
      </w:del>
    </w:p>
    <w:p w14:paraId="18DA883D" w14:textId="69DD9DA7" w:rsidR="000125C9" w:rsidRPr="00CA52EF" w:rsidDel="005B5F76" w:rsidRDefault="000125C9">
      <w:pPr>
        <w:pBdr>
          <w:top w:val="single" w:sz="12" w:space="0" w:color="ED7D31" w:themeColor="accent2"/>
        </w:pBdr>
        <w:rPr>
          <w:del w:id="2358" w:author="Jay" w:date="2017-10-22T19:59:00Z"/>
          <w:rFonts w:ascii="Calibri" w:hAnsi="Calibri"/>
          <w:rPrChange w:id="2359" w:author="Jay" w:date="2017-10-22T19:45:00Z">
            <w:rPr>
              <w:del w:id="2360" w:author="Jay" w:date="2017-10-22T19:59:00Z"/>
            </w:rPr>
          </w:rPrChange>
        </w:rPr>
        <w:pPrChange w:id="2361" w:author="Jay" w:date="2017-10-22T20:00:00Z">
          <w:pPr/>
        </w:pPrChange>
      </w:pPr>
      <w:del w:id="2362" w:author="Jay" w:date="2017-10-22T19:59:00Z">
        <w:r w:rsidRPr="00CA52EF" w:rsidDel="005B5F76">
          <w:rPr>
            <w:rFonts w:ascii="Calibri" w:hAnsi="Calibri"/>
            <w:rPrChange w:id="2363" w:author="Jay" w:date="2017-10-22T19:45:00Z">
              <w:rPr/>
            </w:rPrChange>
          </w:rPr>
          <w:delText>Let’s take a look at why we are facing this issue and fix it.</w:delText>
        </w:r>
      </w:del>
    </w:p>
    <w:p w14:paraId="6FF7B349" w14:textId="7A40673A" w:rsidR="000C48F6" w:rsidRPr="005B5F76" w:rsidDel="005B5F76" w:rsidRDefault="004A0F26">
      <w:pPr>
        <w:pStyle w:val="Title"/>
        <w:pBdr>
          <w:top w:val="single" w:sz="12" w:space="0" w:color="ED7D31" w:themeColor="accent2"/>
        </w:pBdr>
        <w:jc w:val="left"/>
        <w:rPr>
          <w:del w:id="2364" w:author="Jay" w:date="2017-10-22T20:00:00Z"/>
          <w:rFonts w:ascii="Calibri" w:hAnsi="Calibri"/>
          <w:spacing w:val="5"/>
          <w:sz w:val="32"/>
          <w:szCs w:val="32"/>
          <w:rPrChange w:id="2365" w:author="Jay" w:date="2017-10-22T19:59:00Z">
            <w:rPr>
              <w:del w:id="2366" w:author="Jay" w:date="2017-10-22T20:00:00Z"/>
              <w:rFonts w:eastAsia="Times New Roman"/>
            </w:rPr>
          </w:rPrChange>
        </w:rPr>
        <w:pPrChange w:id="2367" w:author="Jay" w:date="2017-10-22T20:00:00Z">
          <w:pPr>
            <w:pStyle w:val="Title"/>
          </w:pPr>
        </w:pPrChange>
      </w:pPr>
      <w:r w:rsidRPr="005B5F76">
        <w:rPr>
          <w:rFonts w:ascii="Calibri" w:hAnsi="Calibri"/>
          <w:spacing w:val="5"/>
          <w:sz w:val="32"/>
          <w:szCs w:val="32"/>
          <w:rPrChange w:id="2368" w:author="Jay" w:date="2017-10-22T19:59:00Z">
            <w:rPr>
              <w:rFonts w:eastAsia="Times New Roman"/>
            </w:rPr>
          </w:rPrChange>
        </w:rPr>
        <w:t>Error: “Supplemental logging for table</w:t>
      </w:r>
      <w:ins w:id="2369" w:author="Jay" w:date="2017-10-22T19:59:00Z">
        <w:r w:rsidR="005B5F76">
          <w:rPr>
            <w:rFonts w:ascii="Calibri" w:hAnsi="Calibri"/>
            <w:spacing w:val="5"/>
            <w:sz w:val="32"/>
            <w:szCs w:val="32"/>
          </w:rPr>
          <w:t xml:space="preserve"> </w:t>
        </w:r>
      </w:ins>
      <w:del w:id="2370" w:author="Jay" w:date="2017-10-22T19:59:00Z">
        <w:r w:rsidRPr="005B5F76" w:rsidDel="005B5F76">
          <w:rPr>
            <w:rFonts w:ascii="Calibri" w:hAnsi="Calibri"/>
            <w:spacing w:val="5"/>
            <w:sz w:val="32"/>
            <w:szCs w:val="32"/>
            <w:rPrChange w:id="2371" w:author="Jay" w:date="2017-10-22T19:59:00Z">
              <w:rPr>
                <w:rFonts w:eastAsia="Times New Roman"/>
              </w:rPr>
            </w:rPrChange>
          </w:rPr>
          <w:delText xml:space="preserve"> </w:delText>
        </w:r>
      </w:del>
      <w:r w:rsidRPr="005B5F76">
        <w:rPr>
          <w:rFonts w:ascii="Calibri" w:hAnsi="Calibri"/>
          <w:spacing w:val="5"/>
          <w:sz w:val="32"/>
          <w:szCs w:val="32"/>
          <w:rPrChange w:id="2372" w:author="Jay" w:date="2017-10-22T19:59:00Z">
            <w:rPr>
              <w:rFonts w:eastAsia="Times New Roman"/>
            </w:rPr>
          </w:rPrChange>
        </w:rPr>
        <w:t>'DMS_SAMPLE.MLB_DATA' is not enabled</w:t>
      </w:r>
      <w:del w:id="2373" w:author="Jay" w:date="2017-10-22T19:31:00Z">
        <w:r w:rsidRPr="005B5F76" w:rsidDel="00D6469C">
          <w:rPr>
            <w:rFonts w:ascii="Calibri" w:hAnsi="Calibri"/>
            <w:spacing w:val="5"/>
            <w:sz w:val="32"/>
            <w:szCs w:val="32"/>
            <w:rPrChange w:id="2374" w:author="Jay" w:date="2017-10-22T19:59:00Z">
              <w:rPr>
                <w:rFonts w:eastAsia="Times New Roman"/>
              </w:rPr>
            </w:rPrChange>
          </w:rPr>
          <w:delText xml:space="preserve"> properly</w:delText>
        </w:r>
      </w:del>
      <w:r w:rsidRPr="005B5F76">
        <w:rPr>
          <w:rFonts w:ascii="Calibri" w:hAnsi="Calibri"/>
          <w:spacing w:val="5"/>
          <w:sz w:val="32"/>
          <w:szCs w:val="32"/>
          <w:rPrChange w:id="2375" w:author="Jay" w:date="2017-10-22T19:59:00Z">
            <w:rPr>
              <w:rFonts w:eastAsia="Times New Roman"/>
            </w:rPr>
          </w:rPrChange>
        </w:rPr>
        <w:t>”</w:t>
      </w:r>
    </w:p>
    <w:p w14:paraId="1A299C18" w14:textId="13C50F17" w:rsidR="006E73C6" w:rsidRPr="00CA52EF" w:rsidDel="005B5F76" w:rsidRDefault="006E73C6" w:rsidP="00503847">
      <w:pPr>
        <w:pStyle w:val="ListParagraph"/>
        <w:numPr>
          <w:ilvl w:val="0"/>
          <w:numId w:val="42"/>
        </w:numPr>
        <w:rPr>
          <w:del w:id="2376" w:author="Jay" w:date="2017-10-22T20:00:00Z"/>
          <w:rFonts w:ascii="Calibri" w:hAnsi="Calibri"/>
          <w:rPrChange w:id="2377" w:author="Jay" w:date="2017-10-22T19:45:00Z">
            <w:rPr>
              <w:del w:id="2378" w:author="Jay" w:date="2017-10-22T20:00:00Z"/>
            </w:rPr>
          </w:rPrChange>
        </w:rPr>
      </w:pPr>
      <w:del w:id="2379" w:author="Jay" w:date="2017-10-22T20:00:00Z">
        <w:r w:rsidRPr="00CA52EF" w:rsidDel="005B5F76">
          <w:rPr>
            <w:rFonts w:ascii="Calibri" w:hAnsi="Calibri"/>
            <w:rPrChange w:id="2380" w:author="Jay" w:date="2017-10-22T19:45:00Z">
              <w:rPr/>
            </w:rPrChange>
          </w:rPr>
          <w:delText>What am I dealing with?</w:delText>
        </w:r>
      </w:del>
    </w:p>
    <w:p w14:paraId="21023A22" w14:textId="4318CD1B" w:rsidR="006E73C6" w:rsidRPr="00CA52EF" w:rsidDel="005B5F76" w:rsidRDefault="006E73C6" w:rsidP="006E73C6">
      <w:pPr>
        <w:pStyle w:val="ListParagraph"/>
        <w:widowControl w:val="0"/>
        <w:numPr>
          <w:ilvl w:val="1"/>
          <w:numId w:val="42"/>
        </w:numPr>
        <w:tabs>
          <w:tab w:val="left" w:pos="821"/>
        </w:tabs>
        <w:spacing w:after="0" w:line="240" w:lineRule="auto"/>
        <w:ind w:right="278"/>
        <w:contextualSpacing w:val="0"/>
        <w:jc w:val="left"/>
        <w:rPr>
          <w:del w:id="2381" w:author="Jay" w:date="2017-10-22T20:00:00Z"/>
          <w:rFonts w:ascii="Calibri" w:hAnsi="Calibri"/>
          <w:rPrChange w:id="2382" w:author="Jay" w:date="2017-10-22T19:45:00Z">
            <w:rPr>
              <w:del w:id="2383" w:author="Jay" w:date="2017-10-22T20:00:00Z"/>
            </w:rPr>
          </w:rPrChange>
        </w:rPr>
      </w:pPr>
      <w:del w:id="2384" w:author="Jay" w:date="2017-10-22T20:00:00Z">
        <w:r w:rsidRPr="00CA52EF" w:rsidDel="005B5F76">
          <w:rPr>
            <w:rFonts w:ascii="Calibri" w:hAnsi="Calibri"/>
            <w:sz w:val="22"/>
            <w:rPrChange w:id="2385" w:author="Jay" w:date="2017-10-22T19:45:00Z">
              <w:rPr>
                <w:sz w:val="22"/>
              </w:rPr>
            </w:rPrChange>
          </w:rPr>
          <w:delText xml:space="preserve">Filter cloud watch logs with for </w:delText>
        </w:r>
        <w:r w:rsidRPr="00CA52EF" w:rsidDel="005B5F76">
          <w:rPr>
            <w:rFonts w:ascii="Calibri" w:hAnsi="Calibri"/>
            <w:b/>
            <w:sz w:val="22"/>
            <w:rPrChange w:id="2386" w:author="Jay" w:date="2017-10-22T19:45:00Z">
              <w:rPr>
                <w:b/>
                <w:sz w:val="22"/>
              </w:rPr>
            </w:rPrChange>
          </w:rPr>
          <w:delText>"Supplemental logging"</w:delText>
        </w:r>
        <w:r w:rsidRPr="00CA52EF" w:rsidDel="005B5F76">
          <w:rPr>
            <w:rFonts w:ascii="Calibri" w:hAnsi="Calibri"/>
            <w:sz w:val="22"/>
            <w:rPrChange w:id="2387" w:author="Jay" w:date="2017-10-22T19:45:00Z">
              <w:rPr>
                <w:sz w:val="22"/>
              </w:rPr>
            </w:rPrChange>
          </w:rPr>
          <w:delText xml:space="preserve"> (with double quotes)</w:delText>
        </w:r>
      </w:del>
    </w:p>
    <w:p w14:paraId="2D68B614" w14:textId="77777777" w:rsidR="008F27E5" w:rsidRPr="001960A6" w:rsidRDefault="008F27E5">
      <w:pPr>
        <w:pStyle w:val="Title"/>
        <w:pBdr>
          <w:top w:val="single" w:sz="12" w:space="0" w:color="ED7D31" w:themeColor="accent2"/>
        </w:pBdr>
        <w:jc w:val="left"/>
        <w:pPrChange w:id="2388" w:author="Jay" w:date="2017-10-22T20:00:00Z">
          <w:pPr>
            <w:widowControl w:val="0"/>
            <w:tabs>
              <w:tab w:val="left" w:pos="821"/>
            </w:tabs>
            <w:ind w:right="278"/>
          </w:pPr>
        </w:pPrChange>
      </w:pPr>
    </w:p>
    <w:p w14:paraId="3F0E13FF" w14:textId="3C0FF993" w:rsidR="00503847" w:rsidRPr="00CA52EF" w:rsidDel="005C3ED2" w:rsidRDefault="00503847" w:rsidP="00503847">
      <w:pPr>
        <w:pStyle w:val="ListParagraph"/>
        <w:numPr>
          <w:ilvl w:val="0"/>
          <w:numId w:val="42"/>
        </w:numPr>
        <w:rPr>
          <w:del w:id="2389" w:author="Jay" w:date="2017-10-22T21:27:00Z"/>
          <w:rFonts w:ascii="Calibri" w:hAnsi="Calibri"/>
          <w:rPrChange w:id="2390" w:author="Jay" w:date="2017-10-22T19:45:00Z">
            <w:rPr>
              <w:del w:id="2391" w:author="Jay" w:date="2017-10-22T21:27:00Z"/>
            </w:rPr>
          </w:rPrChange>
        </w:rPr>
      </w:pPr>
      <w:del w:id="2392" w:author="Jay" w:date="2017-10-22T21:27:00Z">
        <w:r w:rsidRPr="00CA52EF" w:rsidDel="005C3ED2">
          <w:rPr>
            <w:rFonts w:ascii="Calibri" w:hAnsi="Calibri"/>
            <w:rPrChange w:id="2393" w:author="Jay" w:date="2017-10-22T19:45:00Z">
              <w:rPr/>
            </w:rPrChange>
          </w:rPr>
          <w:delText>Why am I seeing this error?</w:delText>
        </w:r>
      </w:del>
    </w:p>
    <w:p w14:paraId="175DA752" w14:textId="77777777" w:rsidR="00503847" w:rsidRPr="005C3ED2" w:rsidRDefault="00503847">
      <w:pPr>
        <w:pStyle w:val="ListParagraph"/>
        <w:numPr>
          <w:ilvl w:val="0"/>
          <w:numId w:val="42"/>
        </w:numPr>
        <w:rPr>
          <w:rFonts w:ascii="Calibri" w:hAnsi="Calibri"/>
          <w:rPrChange w:id="2394" w:author="Jay" w:date="2017-10-22T21:27:00Z">
            <w:rPr/>
          </w:rPrChange>
        </w:rPr>
        <w:pPrChange w:id="2395" w:author="Jay" w:date="2017-10-22T21:27:00Z">
          <w:pPr>
            <w:pStyle w:val="ListParagraph"/>
            <w:widowControl w:val="0"/>
            <w:numPr>
              <w:ilvl w:val="1"/>
              <w:numId w:val="42"/>
            </w:numPr>
            <w:tabs>
              <w:tab w:val="left" w:pos="821"/>
            </w:tabs>
            <w:spacing w:after="0" w:line="240" w:lineRule="auto"/>
            <w:ind w:right="278" w:hanging="360"/>
            <w:contextualSpacing w:val="0"/>
            <w:jc w:val="left"/>
          </w:pPr>
        </w:pPrChange>
      </w:pPr>
      <w:r w:rsidRPr="005C3ED2">
        <w:rPr>
          <w:rFonts w:ascii="Calibri" w:hAnsi="Calibri"/>
          <w:sz w:val="22"/>
          <w:rPrChange w:id="2396" w:author="Jay" w:date="2017-10-22T21:27:00Z">
            <w:rPr>
              <w:sz w:val="22"/>
            </w:rPr>
          </w:rPrChange>
        </w:rPr>
        <w:t>The 3 tables which failed full load had supplemental logging configurational issues.</w:t>
      </w:r>
    </w:p>
    <w:p w14:paraId="3471E628" w14:textId="215E3D47" w:rsidR="006E73C6" w:rsidRPr="00CA52EF" w:rsidRDefault="006E73C6" w:rsidP="006E73C6">
      <w:pPr>
        <w:pStyle w:val="ListParagraph"/>
        <w:widowControl w:val="0"/>
        <w:numPr>
          <w:ilvl w:val="2"/>
          <w:numId w:val="42"/>
        </w:numPr>
        <w:tabs>
          <w:tab w:val="left" w:pos="821"/>
        </w:tabs>
        <w:spacing w:after="0" w:line="240" w:lineRule="auto"/>
        <w:ind w:right="278"/>
        <w:contextualSpacing w:val="0"/>
        <w:jc w:val="left"/>
        <w:rPr>
          <w:rFonts w:ascii="Calibri" w:hAnsi="Calibri"/>
          <w:rPrChange w:id="2397" w:author="Jay" w:date="2017-10-22T19:45:00Z">
            <w:rPr/>
          </w:rPrChange>
        </w:rPr>
      </w:pPr>
      <w:r w:rsidRPr="00CA52EF">
        <w:rPr>
          <w:rFonts w:ascii="Calibri" w:hAnsi="Calibri"/>
          <w:rPrChange w:id="2398" w:author="Jay" w:date="2017-10-22T19:45:00Z">
            <w:rPr/>
          </w:rPrChange>
        </w:rPr>
        <w:t>MLB_DATA</w:t>
      </w:r>
    </w:p>
    <w:p w14:paraId="58C8908C" w14:textId="74E83ADD" w:rsidR="006E73C6" w:rsidRPr="00CA52EF" w:rsidRDefault="006E73C6" w:rsidP="006E73C6">
      <w:pPr>
        <w:pStyle w:val="ListParagraph"/>
        <w:widowControl w:val="0"/>
        <w:numPr>
          <w:ilvl w:val="2"/>
          <w:numId w:val="42"/>
        </w:numPr>
        <w:tabs>
          <w:tab w:val="left" w:pos="821"/>
        </w:tabs>
        <w:spacing w:after="0" w:line="240" w:lineRule="auto"/>
        <w:ind w:right="278"/>
        <w:contextualSpacing w:val="0"/>
        <w:jc w:val="left"/>
        <w:rPr>
          <w:rFonts w:ascii="Calibri" w:hAnsi="Calibri"/>
          <w:rPrChange w:id="2399" w:author="Jay" w:date="2017-10-22T19:45:00Z">
            <w:rPr/>
          </w:rPrChange>
        </w:rPr>
      </w:pPr>
      <w:r w:rsidRPr="00CA52EF">
        <w:rPr>
          <w:rFonts w:ascii="Calibri" w:hAnsi="Calibri"/>
          <w:rPrChange w:id="2400" w:author="Jay" w:date="2017-10-22T19:45:00Z">
            <w:rPr/>
          </w:rPrChange>
        </w:rPr>
        <w:t>NFL_STADIUM_DATA</w:t>
      </w:r>
    </w:p>
    <w:p w14:paraId="66FF8D9A" w14:textId="0C271C09" w:rsidR="006E73C6" w:rsidRPr="00CA52EF" w:rsidRDefault="006E73C6" w:rsidP="006E73C6">
      <w:pPr>
        <w:pStyle w:val="ListParagraph"/>
        <w:widowControl w:val="0"/>
        <w:numPr>
          <w:ilvl w:val="2"/>
          <w:numId w:val="42"/>
        </w:numPr>
        <w:tabs>
          <w:tab w:val="left" w:pos="821"/>
        </w:tabs>
        <w:spacing w:after="0" w:line="240" w:lineRule="auto"/>
        <w:ind w:right="278"/>
        <w:contextualSpacing w:val="0"/>
        <w:jc w:val="left"/>
        <w:rPr>
          <w:rFonts w:ascii="Calibri" w:hAnsi="Calibri"/>
          <w:rPrChange w:id="2401" w:author="Jay" w:date="2017-10-22T19:45:00Z">
            <w:rPr/>
          </w:rPrChange>
        </w:rPr>
      </w:pPr>
      <w:r w:rsidRPr="00CA52EF">
        <w:rPr>
          <w:rFonts w:ascii="Calibri" w:hAnsi="Calibri"/>
          <w:rPrChange w:id="2402" w:author="Jay" w:date="2017-10-22T19:45:00Z">
            <w:rPr/>
          </w:rPrChange>
        </w:rPr>
        <w:t>NFL_DATA</w:t>
      </w:r>
    </w:p>
    <w:p w14:paraId="24083091" w14:textId="77777777" w:rsidR="008F27E5" w:rsidRPr="00CA52EF" w:rsidRDefault="008F27E5" w:rsidP="008F27E5">
      <w:pPr>
        <w:widowControl w:val="0"/>
        <w:tabs>
          <w:tab w:val="left" w:pos="821"/>
        </w:tabs>
        <w:ind w:right="278"/>
        <w:rPr>
          <w:rFonts w:ascii="Calibri" w:hAnsi="Calibri"/>
          <w:rPrChange w:id="2403" w:author="Jay" w:date="2017-10-22T19:45:00Z">
            <w:rPr/>
          </w:rPrChange>
        </w:rPr>
      </w:pPr>
    </w:p>
    <w:p w14:paraId="7DAA141E" w14:textId="1869B0AD" w:rsidR="00503847" w:rsidRPr="00CA52EF" w:rsidRDefault="00503847" w:rsidP="00503847">
      <w:pPr>
        <w:pStyle w:val="ListParagraph"/>
        <w:widowControl w:val="0"/>
        <w:numPr>
          <w:ilvl w:val="0"/>
          <w:numId w:val="42"/>
        </w:numPr>
        <w:tabs>
          <w:tab w:val="left" w:pos="821"/>
        </w:tabs>
        <w:spacing w:after="0" w:line="240" w:lineRule="auto"/>
        <w:ind w:right="278"/>
        <w:contextualSpacing w:val="0"/>
        <w:jc w:val="left"/>
        <w:rPr>
          <w:rFonts w:ascii="Calibri" w:hAnsi="Calibri"/>
          <w:rPrChange w:id="2404" w:author="Jay" w:date="2017-10-22T19:45:00Z">
            <w:rPr/>
          </w:rPrChange>
        </w:rPr>
      </w:pPr>
      <w:r w:rsidRPr="00CA52EF">
        <w:rPr>
          <w:rFonts w:ascii="Calibri" w:hAnsi="Calibri"/>
          <w:sz w:val="22"/>
          <w:rPrChange w:id="2405" w:author="Jay" w:date="2017-10-22T19:45:00Z">
            <w:rPr>
              <w:sz w:val="22"/>
            </w:rPr>
          </w:rPrChange>
        </w:rPr>
        <w:t xml:space="preserve">How do I solve this? </w:t>
      </w:r>
    </w:p>
    <w:p w14:paraId="7C1D38D5" w14:textId="6571BA1A" w:rsidR="00804C71" w:rsidRPr="00CA52EF" w:rsidRDefault="00804C71">
      <w:pPr>
        <w:rPr>
          <w:ins w:id="2406" w:author="Jay" w:date="2017-10-22T19:35:00Z"/>
          <w:rFonts w:ascii="Calibri" w:eastAsia="Times New Roman" w:hAnsi="Calibri"/>
          <w:rPrChange w:id="2407" w:author="Jay" w:date="2017-10-22T19:45:00Z">
            <w:rPr>
              <w:ins w:id="2408" w:author="Jay" w:date="2017-10-22T19:35:00Z"/>
              <w:b/>
            </w:rPr>
          </w:rPrChange>
        </w:rPr>
        <w:pPrChange w:id="2409" w:author="Jay" w:date="2017-10-22T19:34:00Z">
          <w:pPr>
            <w:pStyle w:val="ListParagraph"/>
            <w:numPr>
              <w:numId w:val="42"/>
            </w:numPr>
            <w:ind w:left="360" w:hanging="360"/>
          </w:pPr>
        </w:pPrChange>
      </w:pPr>
      <w:ins w:id="2410" w:author="Jay" w:date="2017-10-22T19:35:00Z">
        <w:r w:rsidRPr="00CA52EF">
          <w:rPr>
            <w:rFonts w:ascii="Calibri" w:eastAsia="Times New Roman" w:hAnsi="Calibri"/>
            <w:sz w:val="20"/>
            <w:szCs w:val="20"/>
            <w:rPrChange w:id="2411" w:author="Jay" w:date="2017-10-22T19:45:00Z">
              <w:rPr>
                <w:rFonts w:ascii="Calibri" w:eastAsia="Times New Roman" w:hAnsi="Calibri"/>
              </w:rPr>
            </w:rPrChange>
          </w:rPr>
          <w:t>If a table does not have primary key or unique index on any column, you will need to enable supplemental logging on all columns in the table.</w:t>
        </w:r>
      </w:ins>
    </w:p>
    <w:p w14:paraId="7821EBE7" w14:textId="1119593B" w:rsidR="00D11565" w:rsidRPr="00CA52EF" w:rsidDel="005C3ED2" w:rsidRDefault="00D11565" w:rsidP="00D11565">
      <w:pPr>
        <w:pStyle w:val="ListParagraph"/>
        <w:widowControl w:val="0"/>
        <w:numPr>
          <w:ilvl w:val="1"/>
          <w:numId w:val="42"/>
        </w:numPr>
        <w:tabs>
          <w:tab w:val="left" w:pos="821"/>
        </w:tabs>
        <w:spacing w:after="0" w:line="240" w:lineRule="auto"/>
        <w:ind w:right="278"/>
        <w:contextualSpacing w:val="0"/>
        <w:jc w:val="left"/>
        <w:rPr>
          <w:del w:id="2412" w:author="Jay" w:date="2017-10-22T21:28:00Z"/>
          <w:rFonts w:ascii="Calibri" w:hAnsi="Calibri"/>
          <w:rPrChange w:id="2413" w:author="Jay" w:date="2017-10-22T19:45:00Z">
            <w:rPr>
              <w:del w:id="2414" w:author="Jay" w:date="2017-10-22T21:28:00Z"/>
            </w:rPr>
          </w:rPrChange>
        </w:rPr>
      </w:pPr>
      <w:moveFromRangeStart w:id="2415" w:author="Jay" w:date="2017-10-22T19:34:00Z" w:name="move496464198"/>
      <w:moveFrom w:id="2416" w:author="Jay" w:date="2017-10-22T19:34:00Z">
        <w:r w:rsidRPr="00CA52EF" w:rsidDel="00804C71">
          <w:rPr>
            <w:rFonts w:ascii="Calibri" w:hAnsi="Calibri"/>
            <w:b/>
            <w:rPrChange w:id="2417" w:author="Jay" w:date="2017-10-22T19:45:00Z">
              <w:rPr>
                <w:b/>
              </w:rPr>
            </w:rPrChange>
          </w:rPr>
          <w:t>Stop</w:t>
        </w:r>
        <w:r w:rsidRPr="00CA52EF" w:rsidDel="00804C71">
          <w:rPr>
            <w:rFonts w:ascii="Calibri" w:hAnsi="Calibri"/>
            <w:rPrChange w:id="2418" w:author="Jay" w:date="2017-10-22T19:45:00Z">
              <w:rPr/>
            </w:rPrChange>
          </w:rPr>
          <w:t xml:space="preserve"> the DMS migration task</w:t>
        </w:r>
      </w:moveFrom>
    </w:p>
    <w:moveFromRangeEnd w:id="2415"/>
    <w:p w14:paraId="1480E5AF" w14:textId="77777777" w:rsidR="00804C71" w:rsidRPr="005C3ED2" w:rsidDel="00804C71" w:rsidRDefault="00804C71">
      <w:pPr>
        <w:pStyle w:val="ListParagraph"/>
        <w:widowControl w:val="0"/>
        <w:numPr>
          <w:ilvl w:val="1"/>
          <w:numId w:val="42"/>
        </w:numPr>
        <w:tabs>
          <w:tab w:val="left" w:pos="821"/>
        </w:tabs>
        <w:spacing w:after="0" w:line="240" w:lineRule="auto"/>
        <w:ind w:right="278"/>
        <w:contextualSpacing w:val="0"/>
        <w:jc w:val="left"/>
        <w:rPr>
          <w:del w:id="2419" w:author="Jay" w:date="2017-10-22T19:34:00Z"/>
          <w:rFonts w:ascii="Calibri" w:hAnsi="Calibri"/>
          <w:rPrChange w:id="2420" w:author="Jay" w:date="2017-10-22T21:28:00Z">
            <w:rPr>
              <w:del w:id="2421" w:author="Jay" w:date="2017-10-22T19:34:00Z"/>
            </w:rPr>
          </w:rPrChange>
        </w:rPr>
      </w:pPr>
      <w:moveToRangeStart w:id="2422" w:author="Jay" w:date="2017-10-22T19:34:00Z" w:name="move496464198"/>
      <w:moveTo w:id="2423" w:author="Jay" w:date="2017-10-22T19:34:00Z">
        <w:r w:rsidRPr="005C3ED2">
          <w:rPr>
            <w:rFonts w:ascii="Calibri" w:hAnsi="Calibri"/>
            <w:b/>
            <w:rPrChange w:id="2424" w:author="Jay" w:date="2017-10-22T21:28:00Z">
              <w:rPr>
                <w:b/>
              </w:rPr>
            </w:rPrChange>
          </w:rPr>
          <w:t>Stop</w:t>
        </w:r>
        <w:r w:rsidRPr="005C3ED2">
          <w:rPr>
            <w:rFonts w:ascii="Calibri" w:hAnsi="Calibri"/>
            <w:rPrChange w:id="2425" w:author="Jay" w:date="2017-10-22T21:28:00Z">
              <w:rPr/>
            </w:rPrChange>
          </w:rPr>
          <w:t xml:space="preserve"> the DMS migration task</w:t>
        </w:r>
      </w:moveTo>
    </w:p>
    <w:moveToRangeEnd w:id="2422"/>
    <w:p w14:paraId="3C4A36C0" w14:textId="77777777" w:rsidR="00804C71" w:rsidRPr="00CA52EF" w:rsidRDefault="00804C71">
      <w:pPr>
        <w:pStyle w:val="ListParagraph"/>
        <w:widowControl w:val="0"/>
        <w:numPr>
          <w:ilvl w:val="1"/>
          <w:numId w:val="42"/>
        </w:numPr>
        <w:tabs>
          <w:tab w:val="left" w:pos="821"/>
        </w:tabs>
        <w:spacing w:after="0" w:line="240" w:lineRule="auto"/>
        <w:ind w:right="278"/>
        <w:contextualSpacing w:val="0"/>
        <w:jc w:val="left"/>
        <w:rPr>
          <w:ins w:id="2426" w:author="Jay" w:date="2017-10-22T19:33:00Z"/>
          <w:rFonts w:ascii="Calibri" w:hAnsi="Calibri"/>
          <w:rPrChange w:id="2427" w:author="Jay" w:date="2017-10-22T19:45:00Z">
            <w:rPr>
              <w:ins w:id="2428" w:author="Jay" w:date="2017-10-22T19:33:00Z"/>
              <w:sz w:val="22"/>
            </w:rPr>
          </w:rPrChange>
        </w:rPr>
      </w:pPr>
    </w:p>
    <w:p w14:paraId="76988B93" w14:textId="506D1987" w:rsidR="00503847" w:rsidRPr="00CA52EF" w:rsidDel="00804C71" w:rsidRDefault="00503847" w:rsidP="00503847">
      <w:pPr>
        <w:pStyle w:val="ListParagraph"/>
        <w:widowControl w:val="0"/>
        <w:numPr>
          <w:ilvl w:val="1"/>
          <w:numId w:val="42"/>
        </w:numPr>
        <w:tabs>
          <w:tab w:val="left" w:pos="821"/>
        </w:tabs>
        <w:spacing w:after="0" w:line="240" w:lineRule="auto"/>
        <w:ind w:right="278"/>
        <w:contextualSpacing w:val="0"/>
        <w:jc w:val="left"/>
        <w:rPr>
          <w:del w:id="2429" w:author="Jay" w:date="2017-10-22T19:34:00Z"/>
          <w:rFonts w:ascii="Calibri" w:hAnsi="Calibri"/>
          <w:rPrChange w:id="2430" w:author="Jay" w:date="2017-10-22T19:45:00Z">
            <w:rPr>
              <w:del w:id="2431" w:author="Jay" w:date="2017-10-22T19:34:00Z"/>
            </w:rPr>
          </w:rPrChange>
        </w:rPr>
      </w:pPr>
      <w:del w:id="2432" w:author="Jay" w:date="2017-10-22T19:34:00Z">
        <w:r w:rsidRPr="00CA52EF" w:rsidDel="00804C71">
          <w:rPr>
            <w:rFonts w:ascii="Calibri" w:hAnsi="Calibri"/>
            <w:sz w:val="22"/>
            <w:rPrChange w:id="2433" w:author="Jay" w:date="2017-10-22T19:45:00Z">
              <w:rPr>
                <w:sz w:val="22"/>
              </w:rPr>
            </w:rPrChange>
          </w:rPr>
          <w:delText>By a rule of thumb, if a table does not have primary key or unique index on any column, you will need to enable supplemental logging on all columns in the table.</w:delText>
        </w:r>
      </w:del>
    </w:p>
    <w:p w14:paraId="66E46873" w14:textId="62D979AD" w:rsidR="000A2461" w:rsidRPr="00CA52EF" w:rsidDel="00804C71" w:rsidRDefault="00503847" w:rsidP="008E607C">
      <w:pPr>
        <w:pStyle w:val="ListParagraph"/>
        <w:widowControl w:val="0"/>
        <w:numPr>
          <w:ilvl w:val="1"/>
          <w:numId w:val="42"/>
        </w:numPr>
        <w:tabs>
          <w:tab w:val="left" w:pos="821"/>
        </w:tabs>
        <w:spacing w:after="0" w:line="240" w:lineRule="auto"/>
        <w:ind w:right="278"/>
        <w:contextualSpacing w:val="0"/>
        <w:jc w:val="left"/>
        <w:rPr>
          <w:del w:id="2434" w:author="Jay" w:date="2017-10-22T19:35:00Z"/>
          <w:rFonts w:ascii="Calibri" w:hAnsi="Calibri"/>
          <w:rPrChange w:id="2435" w:author="Jay" w:date="2017-10-22T19:45:00Z">
            <w:rPr>
              <w:del w:id="2436" w:author="Jay" w:date="2017-10-22T19:35:00Z"/>
            </w:rPr>
          </w:rPrChange>
        </w:rPr>
      </w:pPr>
      <w:r w:rsidRPr="00CA52EF">
        <w:rPr>
          <w:rFonts w:ascii="Calibri" w:hAnsi="Calibri"/>
          <w:sz w:val="22"/>
          <w:rPrChange w:id="2437" w:author="Jay" w:date="2017-10-22T19:45:00Z">
            <w:rPr>
              <w:sz w:val="22"/>
            </w:rPr>
          </w:rPrChange>
        </w:rPr>
        <w:t xml:space="preserve">Login to your SQL Client of choice &gt; connect </w:t>
      </w:r>
      <w:r w:rsidR="008E607C" w:rsidRPr="00CA52EF">
        <w:rPr>
          <w:rFonts w:ascii="Calibri" w:hAnsi="Calibri"/>
          <w:sz w:val="22"/>
          <w:rPrChange w:id="2438" w:author="Jay" w:date="2017-10-22T19:45:00Z">
            <w:rPr>
              <w:sz w:val="22"/>
            </w:rPr>
          </w:rPrChange>
        </w:rPr>
        <w:t xml:space="preserve">to </w:t>
      </w:r>
      <w:r w:rsidRPr="00CA52EF">
        <w:rPr>
          <w:rFonts w:ascii="Calibri" w:hAnsi="Calibri"/>
          <w:sz w:val="22"/>
          <w:rPrChange w:id="2439" w:author="Jay" w:date="2017-10-22T19:45:00Z">
            <w:rPr>
              <w:sz w:val="22"/>
            </w:rPr>
          </w:rPrChange>
        </w:rPr>
        <w:t xml:space="preserve">your </w:t>
      </w:r>
      <w:r w:rsidR="008E607C" w:rsidRPr="00CA52EF">
        <w:rPr>
          <w:rFonts w:ascii="Calibri" w:hAnsi="Calibri"/>
          <w:b/>
          <w:sz w:val="22"/>
          <w:rPrChange w:id="2440" w:author="Jay" w:date="2017-10-22T19:45:00Z">
            <w:rPr>
              <w:b/>
              <w:sz w:val="22"/>
            </w:rPr>
          </w:rPrChange>
        </w:rPr>
        <w:t>source Oracle RDS</w:t>
      </w:r>
      <w:r w:rsidR="008E607C" w:rsidRPr="00CA52EF">
        <w:rPr>
          <w:rFonts w:ascii="Calibri" w:hAnsi="Calibri"/>
          <w:sz w:val="22"/>
          <w:rPrChange w:id="2441" w:author="Jay" w:date="2017-10-22T19:45:00Z">
            <w:rPr>
              <w:sz w:val="22"/>
            </w:rPr>
          </w:rPrChange>
        </w:rPr>
        <w:t xml:space="preserve"> database and run these SQL statements to enable supplemental logging on all columns</w:t>
      </w:r>
      <w:ins w:id="2442" w:author="Jay" w:date="2017-10-22T19:35:00Z">
        <w:r w:rsidR="00804C71" w:rsidRPr="00CA52EF">
          <w:rPr>
            <w:rFonts w:ascii="Calibri" w:hAnsi="Calibri"/>
            <w:sz w:val="22"/>
            <w:rPrChange w:id="2443" w:author="Jay" w:date="2017-10-22T19:45:00Z">
              <w:rPr>
                <w:sz w:val="22"/>
              </w:rPr>
            </w:rPrChange>
          </w:rPr>
          <w:t>;</w:t>
        </w:r>
      </w:ins>
    </w:p>
    <w:p w14:paraId="486E2BF0" w14:textId="77777777" w:rsidR="007A15FA" w:rsidRPr="00CA52EF" w:rsidRDefault="007A15FA">
      <w:pPr>
        <w:pStyle w:val="ListParagraph"/>
        <w:widowControl w:val="0"/>
        <w:numPr>
          <w:ilvl w:val="1"/>
          <w:numId w:val="42"/>
        </w:numPr>
        <w:tabs>
          <w:tab w:val="left" w:pos="821"/>
        </w:tabs>
        <w:spacing w:after="0" w:line="240" w:lineRule="auto"/>
        <w:ind w:right="278"/>
        <w:contextualSpacing w:val="0"/>
        <w:jc w:val="left"/>
        <w:rPr>
          <w:rFonts w:ascii="Calibri" w:hAnsi="Calibri"/>
          <w:rPrChange w:id="2444" w:author="Jay" w:date="2017-10-22T19:45:00Z">
            <w:rPr/>
          </w:rPrChange>
        </w:rPr>
        <w:pPrChange w:id="2445" w:author="Jay" w:date="2017-10-22T19:35:00Z">
          <w:pPr>
            <w:widowControl w:val="0"/>
            <w:tabs>
              <w:tab w:val="left" w:pos="821"/>
            </w:tabs>
            <w:ind w:right="278"/>
          </w:pPr>
        </w:pPrChange>
      </w:pPr>
    </w:p>
    <w:tbl>
      <w:tblPr>
        <w:tblStyle w:val="TableGrid"/>
        <w:tblW w:w="0" w:type="auto"/>
        <w:tblLook w:val="04A0" w:firstRow="1" w:lastRow="0" w:firstColumn="1" w:lastColumn="0" w:noHBand="0" w:noVBand="1"/>
      </w:tblPr>
      <w:tblGrid>
        <w:gridCol w:w="8630"/>
      </w:tblGrid>
      <w:tr w:rsidR="00453533" w:rsidRPr="00644161" w14:paraId="272B5192" w14:textId="77777777" w:rsidTr="00453533">
        <w:tc>
          <w:tcPr>
            <w:tcW w:w="9560" w:type="dxa"/>
          </w:tcPr>
          <w:p w14:paraId="43E51EF6" w14:textId="77777777" w:rsidR="00453533" w:rsidRPr="00644161" w:rsidRDefault="00453533" w:rsidP="00453533">
            <w:pPr>
              <w:widowControl w:val="0"/>
              <w:tabs>
                <w:tab w:val="left" w:pos="821"/>
              </w:tabs>
              <w:ind w:right="278"/>
              <w:rPr>
                <w:rFonts w:ascii="Calibri" w:hAnsi="Calibri" w:cstheme="minorBidi"/>
                <w:sz w:val="20"/>
                <w:szCs w:val="20"/>
                <w:lang w:eastAsia="ja-JP"/>
                <w:rPrChange w:id="2446" w:author="Jay" w:date="2017-10-22T20:15:00Z">
                  <w:rPr/>
                </w:rPrChange>
              </w:rPr>
            </w:pPr>
            <w:r w:rsidRPr="00644161">
              <w:rPr>
                <w:rFonts w:ascii="Calibri" w:hAnsi="Calibri" w:cstheme="minorBidi"/>
                <w:sz w:val="20"/>
                <w:szCs w:val="20"/>
                <w:lang w:eastAsia="ja-JP"/>
                <w:rPrChange w:id="2447" w:author="Jay" w:date="2017-10-22T20:15:00Z">
                  <w:rPr/>
                </w:rPrChange>
              </w:rPr>
              <w:t>ALTER TABLE DMS_SAMPLE.MLB_DATA ADD SUPPLEMENTAL LOG DATA (ALL) COLUMNS;</w:t>
            </w:r>
          </w:p>
          <w:p w14:paraId="47E1A3CD" w14:textId="77777777" w:rsidR="00453533" w:rsidRPr="00644161" w:rsidRDefault="00453533" w:rsidP="00453533">
            <w:pPr>
              <w:widowControl w:val="0"/>
              <w:tabs>
                <w:tab w:val="left" w:pos="821"/>
              </w:tabs>
              <w:ind w:right="278"/>
              <w:rPr>
                <w:rFonts w:ascii="Calibri" w:hAnsi="Calibri" w:cstheme="minorBidi"/>
                <w:sz w:val="20"/>
                <w:szCs w:val="20"/>
                <w:lang w:eastAsia="ja-JP"/>
                <w:rPrChange w:id="2448" w:author="Jay" w:date="2017-10-22T20:15:00Z">
                  <w:rPr/>
                </w:rPrChange>
              </w:rPr>
            </w:pPr>
            <w:r w:rsidRPr="00644161">
              <w:rPr>
                <w:rFonts w:ascii="Calibri" w:hAnsi="Calibri" w:cstheme="minorBidi"/>
                <w:sz w:val="20"/>
                <w:szCs w:val="20"/>
                <w:lang w:eastAsia="ja-JP"/>
                <w:rPrChange w:id="2449" w:author="Jay" w:date="2017-10-22T20:15:00Z">
                  <w:rPr/>
                </w:rPrChange>
              </w:rPr>
              <w:t>ALTER TABLE DMS_SAMPLE.NFL_STADIUM_DATA ADD SUPPLEMENTAL LOG DATA (ALL) COLUMNS;</w:t>
            </w:r>
          </w:p>
          <w:p w14:paraId="633C9BA1" w14:textId="43D8DEFD" w:rsidR="00453533" w:rsidRPr="00644161" w:rsidRDefault="00453533" w:rsidP="00453533">
            <w:pPr>
              <w:widowControl w:val="0"/>
              <w:tabs>
                <w:tab w:val="left" w:pos="821"/>
              </w:tabs>
              <w:ind w:right="278"/>
              <w:rPr>
                <w:rFonts w:ascii="Calibri" w:hAnsi="Calibri"/>
                <w:sz w:val="20"/>
                <w:szCs w:val="20"/>
                <w:rPrChange w:id="2450" w:author="Jay" w:date="2017-10-22T20:15:00Z">
                  <w:rPr/>
                </w:rPrChange>
              </w:rPr>
            </w:pPr>
            <w:r w:rsidRPr="00644161">
              <w:rPr>
                <w:rFonts w:ascii="Calibri" w:hAnsi="Calibri" w:cstheme="minorBidi"/>
                <w:sz w:val="20"/>
                <w:szCs w:val="20"/>
                <w:lang w:eastAsia="ja-JP"/>
                <w:rPrChange w:id="2451" w:author="Jay" w:date="2017-10-22T20:15:00Z">
                  <w:rPr/>
                </w:rPrChange>
              </w:rPr>
              <w:t>ALTER TABLE DMS_SAMPLE.NFL_DATA ADD SUPPLEMENTAL LOG DATA (ALL) COLUMNS;</w:t>
            </w:r>
          </w:p>
        </w:tc>
      </w:tr>
    </w:tbl>
    <w:p w14:paraId="183C0276" w14:textId="77777777" w:rsidR="00B44DB7" w:rsidRPr="00644161" w:rsidRDefault="00B44DB7" w:rsidP="00B44DB7">
      <w:pPr>
        <w:widowControl w:val="0"/>
        <w:tabs>
          <w:tab w:val="left" w:pos="821"/>
        </w:tabs>
        <w:ind w:right="278"/>
        <w:rPr>
          <w:rFonts w:ascii="Calibri" w:hAnsi="Calibri" w:cstheme="minorBidi"/>
          <w:sz w:val="20"/>
          <w:szCs w:val="20"/>
          <w:lang w:eastAsia="ja-JP"/>
          <w:rPrChange w:id="2452" w:author="Jay" w:date="2017-10-22T20:15:00Z">
            <w:rPr/>
          </w:rPrChange>
        </w:rPr>
      </w:pPr>
    </w:p>
    <w:p w14:paraId="58CA581C" w14:textId="0B3C4806" w:rsidR="00B44DB7" w:rsidRPr="00CA52EF" w:rsidRDefault="00B44DB7" w:rsidP="00B44DB7">
      <w:pPr>
        <w:widowControl w:val="0"/>
        <w:tabs>
          <w:tab w:val="left" w:pos="821"/>
        </w:tabs>
        <w:ind w:right="278"/>
        <w:rPr>
          <w:rFonts w:ascii="Calibri" w:hAnsi="Calibri" w:cstheme="minorBidi"/>
          <w:sz w:val="20"/>
          <w:szCs w:val="20"/>
          <w:lang w:eastAsia="ja-JP"/>
          <w:rPrChange w:id="2453" w:author="Jay" w:date="2017-10-22T19:45:00Z">
            <w:rPr/>
          </w:rPrChange>
        </w:rPr>
      </w:pPr>
      <w:r w:rsidRPr="00CA52EF">
        <w:rPr>
          <w:rFonts w:ascii="Calibri" w:hAnsi="Calibri" w:cstheme="minorBidi"/>
          <w:sz w:val="20"/>
          <w:szCs w:val="20"/>
          <w:lang w:eastAsia="ja-JP"/>
          <w:rPrChange w:id="2454" w:author="Jay" w:date="2017-10-22T19:45:00Z">
            <w:rPr/>
          </w:rPrChange>
        </w:rPr>
        <w:t xml:space="preserve">At this </w:t>
      </w:r>
      <w:r w:rsidR="008B51B1" w:rsidRPr="00CA52EF">
        <w:rPr>
          <w:rFonts w:ascii="Calibri" w:hAnsi="Calibri" w:cstheme="minorBidi"/>
          <w:sz w:val="20"/>
          <w:szCs w:val="20"/>
          <w:lang w:eastAsia="ja-JP"/>
          <w:rPrChange w:id="2455" w:author="Jay" w:date="2017-10-22T19:45:00Z">
            <w:rPr/>
          </w:rPrChange>
        </w:rPr>
        <w:t>stage,</w:t>
      </w:r>
      <w:r w:rsidR="00A61606" w:rsidRPr="00CA52EF">
        <w:rPr>
          <w:rFonts w:ascii="Calibri" w:hAnsi="Calibri" w:cstheme="minorBidi"/>
          <w:sz w:val="20"/>
          <w:szCs w:val="20"/>
          <w:lang w:eastAsia="ja-JP"/>
          <w:rPrChange w:id="2456" w:author="Jay" w:date="2017-10-22T19:45:00Z">
            <w:rPr/>
          </w:rPrChange>
        </w:rPr>
        <w:t xml:space="preserve"> we have fixed the issues in our </w:t>
      </w:r>
      <w:r w:rsidRPr="00CA52EF">
        <w:rPr>
          <w:rFonts w:ascii="Calibri" w:hAnsi="Calibri" w:cstheme="minorBidi"/>
          <w:sz w:val="20"/>
          <w:szCs w:val="20"/>
          <w:lang w:eastAsia="ja-JP"/>
          <w:rPrChange w:id="2457" w:author="Jay" w:date="2017-10-22T19:45:00Z">
            <w:rPr/>
          </w:rPrChange>
        </w:rPr>
        <w:t>source</w:t>
      </w:r>
      <w:r w:rsidR="00A61606" w:rsidRPr="00CA52EF">
        <w:rPr>
          <w:rFonts w:ascii="Calibri" w:hAnsi="Calibri" w:cstheme="minorBidi"/>
          <w:sz w:val="20"/>
          <w:szCs w:val="20"/>
          <w:lang w:eastAsia="ja-JP"/>
          <w:rPrChange w:id="2458" w:author="Jay" w:date="2017-10-22T19:45:00Z">
            <w:rPr/>
          </w:rPrChange>
        </w:rPr>
        <w:t xml:space="preserve"> database</w:t>
      </w:r>
      <w:r w:rsidRPr="00CA52EF">
        <w:rPr>
          <w:rFonts w:ascii="Calibri" w:hAnsi="Calibri" w:cstheme="minorBidi"/>
          <w:sz w:val="20"/>
          <w:szCs w:val="20"/>
          <w:lang w:eastAsia="ja-JP"/>
          <w:rPrChange w:id="2459" w:author="Jay" w:date="2017-10-22T19:45:00Z">
            <w:rPr/>
          </w:rPrChange>
        </w:rPr>
        <w:t xml:space="preserve">, next we </w:t>
      </w:r>
      <w:del w:id="2460" w:author="Jay" w:date="2017-10-22T19:37:00Z">
        <w:r w:rsidRPr="00CA52EF" w:rsidDel="00B150D3">
          <w:rPr>
            <w:rFonts w:ascii="Calibri" w:hAnsi="Calibri" w:cstheme="minorBidi"/>
            <w:sz w:val="20"/>
            <w:szCs w:val="20"/>
            <w:lang w:eastAsia="ja-JP"/>
            <w:rPrChange w:id="2461" w:author="Jay" w:date="2017-10-22T19:45:00Z">
              <w:rPr/>
            </w:rPrChange>
          </w:rPr>
          <w:delText xml:space="preserve">will </w:delText>
        </w:r>
      </w:del>
      <w:ins w:id="2462" w:author="Jay" w:date="2017-10-22T19:37:00Z">
        <w:r w:rsidR="00B150D3" w:rsidRPr="00CA52EF">
          <w:rPr>
            <w:rFonts w:ascii="Calibri" w:hAnsi="Calibri" w:cstheme="minorBidi"/>
            <w:sz w:val="20"/>
            <w:szCs w:val="20"/>
            <w:lang w:eastAsia="ja-JP"/>
            <w:rPrChange w:id="2463" w:author="Jay" w:date="2017-10-22T19:45:00Z">
              <w:rPr>
                <w:rFonts w:asciiTheme="minorHAnsi" w:hAnsiTheme="minorHAnsi" w:cstheme="minorBidi"/>
                <w:sz w:val="20"/>
                <w:szCs w:val="20"/>
                <w:lang w:eastAsia="ja-JP"/>
              </w:rPr>
            </w:rPrChange>
          </w:rPr>
          <w:t xml:space="preserve">need to </w:t>
        </w:r>
      </w:ins>
      <w:r w:rsidRPr="00CA52EF">
        <w:rPr>
          <w:rFonts w:ascii="Calibri" w:hAnsi="Calibri" w:cstheme="minorBidi"/>
          <w:sz w:val="20"/>
          <w:szCs w:val="20"/>
          <w:lang w:eastAsia="ja-JP"/>
          <w:rPrChange w:id="2464" w:author="Jay" w:date="2017-10-22T19:45:00Z">
            <w:rPr/>
          </w:rPrChange>
        </w:rPr>
        <w:t>recreate the schema in Postgres target.</w:t>
      </w:r>
    </w:p>
    <w:p w14:paraId="7EC4A3BC" w14:textId="77777777" w:rsidR="00B44DB7" w:rsidRPr="00CA52EF" w:rsidRDefault="00B44DB7" w:rsidP="00B44DB7">
      <w:pPr>
        <w:widowControl w:val="0"/>
        <w:tabs>
          <w:tab w:val="left" w:pos="821"/>
        </w:tabs>
        <w:ind w:right="278"/>
        <w:rPr>
          <w:rFonts w:ascii="Calibri" w:hAnsi="Calibri"/>
          <w:rPrChange w:id="2465" w:author="Jay" w:date="2017-10-22T19:45:00Z">
            <w:rPr/>
          </w:rPrChange>
        </w:rPr>
      </w:pPr>
    </w:p>
    <w:p w14:paraId="251C26D6" w14:textId="4D2B06ED" w:rsidR="00420C11" w:rsidRPr="00CA52EF" w:rsidRDefault="00420C11" w:rsidP="00D11565">
      <w:pPr>
        <w:pStyle w:val="ListParagraph"/>
        <w:widowControl w:val="0"/>
        <w:numPr>
          <w:ilvl w:val="0"/>
          <w:numId w:val="42"/>
        </w:numPr>
        <w:tabs>
          <w:tab w:val="left" w:pos="821"/>
        </w:tabs>
        <w:spacing w:after="0" w:line="240" w:lineRule="auto"/>
        <w:ind w:right="278"/>
        <w:contextualSpacing w:val="0"/>
        <w:jc w:val="left"/>
        <w:rPr>
          <w:rFonts w:ascii="Calibri" w:hAnsi="Calibri"/>
          <w:rPrChange w:id="2466" w:author="Jay" w:date="2017-10-22T19:45:00Z">
            <w:rPr/>
          </w:rPrChange>
        </w:rPr>
      </w:pPr>
      <w:r w:rsidRPr="00CA52EF">
        <w:rPr>
          <w:rFonts w:ascii="Calibri" w:hAnsi="Calibri"/>
          <w:rPrChange w:id="2467" w:author="Jay" w:date="2017-10-22T19:45:00Z">
            <w:rPr/>
          </w:rPrChange>
        </w:rPr>
        <w:t>Go to Schema Conversion Tool</w:t>
      </w:r>
    </w:p>
    <w:p w14:paraId="19C439C1" w14:textId="5D9A987D" w:rsidR="00420C11" w:rsidRPr="00CA52EF" w:rsidRDefault="00420C11" w:rsidP="00BB7184">
      <w:pPr>
        <w:pStyle w:val="ListParagraph"/>
        <w:widowControl w:val="0"/>
        <w:numPr>
          <w:ilvl w:val="1"/>
          <w:numId w:val="42"/>
        </w:numPr>
        <w:tabs>
          <w:tab w:val="left" w:pos="821"/>
        </w:tabs>
        <w:spacing w:after="0" w:line="240" w:lineRule="auto"/>
        <w:ind w:right="278"/>
        <w:contextualSpacing w:val="0"/>
        <w:jc w:val="left"/>
        <w:rPr>
          <w:rFonts w:ascii="Calibri" w:hAnsi="Calibri"/>
          <w:rPrChange w:id="2468" w:author="Jay" w:date="2017-10-22T19:45:00Z">
            <w:rPr/>
          </w:rPrChange>
        </w:rPr>
      </w:pPr>
      <w:r w:rsidRPr="00CA52EF">
        <w:rPr>
          <w:rFonts w:ascii="Calibri" w:hAnsi="Calibri"/>
          <w:rPrChange w:id="2469" w:author="Jay" w:date="2017-10-22T19:45:00Z">
            <w:rPr/>
          </w:rPrChange>
        </w:rPr>
        <w:t xml:space="preserve">On </w:t>
      </w:r>
      <w:r w:rsidRPr="00CA52EF">
        <w:rPr>
          <w:rFonts w:ascii="Calibri" w:hAnsi="Calibri"/>
          <w:b/>
          <w:rPrChange w:id="2470" w:author="Jay" w:date="2017-10-22T19:45:00Z">
            <w:rPr>
              <w:b/>
            </w:rPr>
          </w:rPrChange>
        </w:rPr>
        <w:t>left</w:t>
      </w:r>
      <w:r w:rsidRPr="00CA52EF">
        <w:rPr>
          <w:rFonts w:ascii="Calibri" w:hAnsi="Calibri"/>
          <w:rPrChange w:id="2471" w:author="Jay" w:date="2017-10-22T19:45:00Z">
            <w:rPr/>
          </w:rPrChange>
        </w:rPr>
        <w:t xml:space="preserve"> panel, right click on </w:t>
      </w:r>
      <w:r w:rsidRPr="00CA52EF">
        <w:rPr>
          <w:rFonts w:ascii="Calibri" w:hAnsi="Calibri"/>
          <w:b/>
          <w:rPrChange w:id="2472" w:author="Jay" w:date="2017-10-22T19:45:00Z">
            <w:rPr>
              <w:b/>
            </w:rPr>
          </w:rPrChange>
        </w:rPr>
        <w:t>DMS_SAMPLE</w:t>
      </w:r>
      <w:r w:rsidRPr="00CA52EF">
        <w:rPr>
          <w:rFonts w:ascii="Calibri" w:hAnsi="Calibri"/>
          <w:rPrChange w:id="2473" w:author="Jay" w:date="2017-10-22T19:45:00Z">
            <w:rPr/>
          </w:rPrChange>
        </w:rPr>
        <w:t xml:space="preserve"> &gt; </w:t>
      </w:r>
      <w:r w:rsidRPr="00CA52EF">
        <w:rPr>
          <w:rFonts w:ascii="Calibri" w:hAnsi="Calibri"/>
          <w:b/>
          <w:rPrChange w:id="2474" w:author="Jay" w:date="2017-10-22T19:45:00Z">
            <w:rPr>
              <w:b/>
            </w:rPr>
          </w:rPrChange>
        </w:rPr>
        <w:t>Refresh from Database</w:t>
      </w:r>
    </w:p>
    <w:p w14:paraId="4C40661F" w14:textId="4A06D703" w:rsidR="00420C11" w:rsidRPr="00CA52EF" w:rsidRDefault="00420C11" w:rsidP="00BB7184">
      <w:pPr>
        <w:pStyle w:val="ListParagraph"/>
        <w:widowControl w:val="0"/>
        <w:numPr>
          <w:ilvl w:val="1"/>
          <w:numId w:val="42"/>
        </w:numPr>
        <w:tabs>
          <w:tab w:val="left" w:pos="821"/>
        </w:tabs>
        <w:spacing w:after="0" w:line="240" w:lineRule="auto"/>
        <w:ind w:right="278"/>
        <w:contextualSpacing w:val="0"/>
        <w:jc w:val="left"/>
        <w:rPr>
          <w:rFonts w:ascii="Calibri" w:hAnsi="Calibri"/>
          <w:rPrChange w:id="2475" w:author="Jay" w:date="2017-10-22T19:45:00Z">
            <w:rPr/>
          </w:rPrChange>
        </w:rPr>
      </w:pPr>
      <w:r w:rsidRPr="00CA52EF">
        <w:rPr>
          <w:rFonts w:ascii="Calibri" w:hAnsi="Calibri"/>
          <w:rPrChange w:id="2476" w:author="Jay" w:date="2017-10-22T19:45:00Z">
            <w:rPr/>
          </w:rPrChange>
        </w:rPr>
        <w:t xml:space="preserve">On </w:t>
      </w:r>
      <w:r w:rsidRPr="00CA52EF">
        <w:rPr>
          <w:rFonts w:ascii="Calibri" w:hAnsi="Calibri"/>
          <w:b/>
          <w:rPrChange w:id="2477" w:author="Jay" w:date="2017-10-22T19:45:00Z">
            <w:rPr>
              <w:b/>
            </w:rPr>
          </w:rPrChange>
        </w:rPr>
        <w:t>left</w:t>
      </w:r>
      <w:r w:rsidRPr="00CA52EF">
        <w:rPr>
          <w:rFonts w:ascii="Calibri" w:hAnsi="Calibri"/>
          <w:rPrChange w:id="2478" w:author="Jay" w:date="2017-10-22T19:45:00Z">
            <w:rPr/>
          </w:rPrChange>
        </w:rPr>
        <w:t xml:space="preserve"> panel, right click on </w:t>
      </w:r>
      <w:r w:rsidRPr="00CA52EF">
        <w:rPr>
          <w:rFonts w:ascii="Calibri" w:hAnsi="Calibri"/>
          <w:b/>
          <w:rPrChange w:id="2479" w:author="Jay" w:date="2017-10-22T19:45:00Z">
            <w:rPr>
              <w:b/>
            </w:rPr>
          </w:rPrChange>
        </w:rPr>
        <w:t>DMS_SAMPLE</w:t>
      </w:r>
      <w:r w:rsidRPr="00CA52EF">
        <w:rPr>
          <w:rFonts w:ascii="Calibri" w:hAnsi="Calibri"/>
          <w:rPrChange w:id="2480" w:author="Jay" w:date="2017-10-22T19:45:00Z">
            <w:rPr/>
          </w:rPrChange>
        </w:rPr>
        <w:t xml:space="preserve"> &gt; </w:t>
      </w:r>
      <w:r w:rsidRPr="00CA52EF">
        <w:rPr>
          <w:rFonts w:ascii="Calibri" w:hAnsi="Calibri"/>
          <w:b/>
          <w:rPrChange w:id="2481" w:author="Jay" w:date="2017-10-22T19:45:00Z">
            <w:rPr>
              <w:b/>
            </w:rPr>
          </w:rPrChange>
        </w:rPr>
        <w:t>Convert Schema</w:t>
      </w:r>
    </w:p>
    <w:p w14:paraId="622BEBED" w14:textId="1A4B6E94" w:rsidR="00420C11" w:rsidRPr="00CA52EF" w:rsidRDefault="00D11565" w:rsidP="00BB7184">
      <w:pPr>
        <w:pStyle w:val="ListParagraph"/>
        <w:widowControl w:val="0"/>
        <w:numPr>
          <w:ilvl w:val="1"/>
          <w:numId w:val="42"/>
        </w:numPr>
        <w:tabs>
          <w:tab w:val="left" w:pos="821"/>
        </w:tabs>
        <w:spacing w:after="0" w:line="240" w:lineRule="auto"/>
        <w:ind w:right="278"/>
        <w:contextualSpacing w:val="0"/>
        <w:jc w:val="left"/>
        <w:rPr>
          <w:rFonts w:ascii="Calibri" w:hAnsi="Calibri"/>
          <w:rPrChange w:id="2482" w:author="Jay" w:date="2017-10-22T19:45:00Z">
            <w:rPr/>
          </w:rPrChange>
        </w:rPr>
      </w:pPr>
      <w:r w:rsidRPr="00CA52EF">
        <w:rPr>
          <w:rFonts w:ascii="Calibri" w:hAnsi="Calibri"/>
          <w:rPrChange w:id="2483" w:author="Jay" w:date="2017-10-22T19:45:00Z">
            <w:rPr/>
          </w:rPrChange>
        </w:rPr>
        <w:t xml:space="preserve">On </w:t>
      </w:r>
      <w:r w:rsidRPr="00CA52EF">
        <w:rPr>
          <w:rFonts w:ascii="Calibri" w:hAnsi="Calibri"/>
          <w:b/>
          <w:rPrChange w:id="2484" w:author="Jay" w:date="2017-10-22T19:45:00Z">
            <w:rPr>
              <w:b/>
            </w:rPr>
          </w:rPrChange>
        </w:rPr>
        <w:t>right</w:t>
      </w:r>
      <w:r w:rsidRPr="00CA52EF">
        <w:rPr>
          <w:rFonts w:ascii="Calibri" w:hAnsi="Calibri"/>
          <w:rPrChange w:id="2485" w:author="Jay" w:date="2017-10-22T19:45:00Z">
            <w:rPr/>
          </w:rPrChange>
        </w:rPr>
        <w:t xml:space="preserve"> panel, right click on </w:t>
      </w:r>
      <w:r w:rsidRPr="00CA52EF">
        <w:rPr>
          <w:rFonts w:ascii="Calibri" w:hAnsi="Calibri"/>
          <w:b/>
          <w:rPrChange w:id="2486" w:author="Jay" w:date="2017-10-22T19:45:00Z">
            <w:rPr>
              <w:b/>
            </w:rPr>
          </w:rPrChange>
        </w:rPr>
        <w:t>dms_sample</w:t>
      </w:r>
      <w:r w:rsidRPr="00CA52EF">
        <w:rPr>
          <w:rFonts w:ascii="Calibri" w:hAnsi="Calibri"/>
          <w:rPrChange w:id="2487" w:author="Jay" w:date="2017-10-22T19:45:00Z">
            <w:rPr/>
          </w:rPrChange>
        </w:rPr>
        <w:t xml:space="preserve"> &gt; </w:t>
      </w:r>
      <w:r w:rsidRPr="00CA52EF">
        <w:rPr>
          <w:rFonts w:ascii="Calibri" w:hAnsi="Calibri"/>
          <w:b/>
          <w:rPrChange w:id="2488" w:author="Jay" w:date="2017-10-22T19:45:00Z">
            <w:rPr>
              <w:b/>
            </w:rPr>
          </w:rPrChange>
        </w:rPr>
        <w:t>Apply to database</w:t>
      </w:r>
    </w:p>
    <w:p w14:paraId="02A65724" w14:textId="77777777" w:rsidR="00A535B4" w:rsidRPr="00CA52EF" w:rsidRDefault="00A535B4" w:rsidP="00D11565">
      <w:pPr>
        <w:widowControl w:val="0"/>
        <w:tabs>
          <w:tab w:val="left" w:pos="821"/>
        </w:tabs>
        <w:ind w:right="278"/>
        <w:rPr>
          <w:rFonts w:ascii="Calibri" w:hAnsi="Calibri"/>
          <w:rPrChange w:id="2489" w:author="Jay" w:date="2017-10-22T19:45:00Z">
            <w:rPr/>
          </w:rPrChange>
        </w:rPr>
      </w:pPr>
    </w:p>
    <w:p w14:paraId="0AA4C927" w14:textId="51464385" w:rsidR="00420C11" w:rsidRPr="00CA52EF" w:rsidRDefault="00A535B4" w:rsidP="00D11565">
      <w:pPr>
        <w:widowControl w:val="0"/>
        <w:tabs>
          <w:tab w:val="left" w:pos="821"/>
        </w:tabs>
        <w:ind w:right="278"/>
        <w:rPr>
          <w:rFonts w:ascii="Calibri" w:hAnsi="Calibri" w:cstheme="minorBidi"/>
          <w:sz w:val="20"/>
          <w:szCs w:val="20"/>
          <w:lang w:eastAsia="ja-JP"/>
          <w:rPrChange w:id="2490" w:author="Jay" w:date="2017-10-22T19:45:00Z">
            <w:rPr/>
          </w:rPrChange>
        </w:rPr>
      </w:pPr>
      <w:r w:rsidRPr="00CA52EF">
        <w:rPr>
          <w:rFonts w:ascii="Calibri" w:hAnsi="Calibri" w:cstheme="minorBidi"/>
          <w:sz w:val="20"/>
          <w:szCs w:val="20"/>
          <w:lang w:eastAsia="ja-JP"/>
          <w:rPrChange w:id="2491" w:author="Jay" w:date="2017-10-22T19:45:00Z">
            <w:rPr/>
          </w:rPrChange>
        </w:rPr>
        <w:t>Now, y</w:t>
      </w:r>
      <w:r w:rsidR="00D11565" w:rsidRPr="00CA52EF">
        <w:rPr>
          <w:rFonts w:ascii="Calibri" w:hAnsi="Calibri" w:cstheme="minorBidi"/>
          <w:sz w:val="20"/>
          <w:szCs w:val="20"/>
          <w:lang w:eastAsia="ja-JP"/>
          <w:rPrChange w:id="2492" w:author="Jay" w:date="2017-10-22T19:45:00Z">
            <w:rPr/>
          </w:rPrChange>
        </w:rPr>
        <w:t>ou now have a clean database in Postgres target.</w:t>
      </w:r>
    </w:p>
    <w:p w14:paraId="2D5D9028" w14:textId="77777777" w:rsidR="00D11565" w:rsidRPr="00CA52EF" w:rsidRDefault="00D11565" w:rsidP="00D11565">
      <w:pPr>
        <w:widowControl w:val="0"/>
        <w:tabs>
          <w:tab w:val="left" w:pos="821"/>
        </w:tabs>
        <w:ind w:right="278"/>
        <w:rPr>
          <w:rFonts w:ascii="Calibri" w:hAnsi="Calibri"/>
          <w:rPrChange w:id="2493" w:author="Jay" w:date="2017-10-22T19:45:00Z">
            <w:rPr/>
          </w:rPrChange>
        </w:rPr>
      </w:pPr>
    </w:p>
    <w:p w14:paraId="5EB57716" w14:textId="765ADE43" w:rsidR="00D11565" w:rsidRPr="00CA52EF" w:rsidRDefault="00BB7184" w:rsidP="00BB7184">
      <w:pPr>
        <w:pStyle w:val="ListParagraph"/>
        <w:widowControl w:val="0"/>
        <w:numPr>
          <w:ilvl w:val="0"/>
          <w:numId w:val="42"/>
        </w:numPr>
        <w:tabs>
          <w:tab w:val="left" w:pos="821"/>
        </w:tabs>
        <w:spacing w:after="0" w:line="240" w:lineRule="auto"/>
        <w:ind w:right="278"/>
        <w:jc w:val="left"/>
        <w:rPr>
          <w:rFonts w:ascii="Calibri" w:hAnsi="Calibri"/>
          <w:rPrChange w:id="2494" w:author="Jay" w:date="2017-10-22T19:45:00Z">
            <w:rPr/>
          </w:rPrChange>
        </w:rPr>
      </w:pPr>
      <w:r w:rsidRPr="00CA52EF">
        <w:rPr>
          <w:rFonts w:ascii="Calibri" w:hAnsi="Calibri"/>
          <w:rPrChange w:id="2495" w:author="Jay" w:date="2017-10-22T19:45:00Z">
            <w:rPr/>
          </w:rPrChange>
        </w:rPr>
        <w:t xml:space="preserve">Let’s </w:t>
      </w:r>
      <w:ins w:id="2496" w:author="Jay" w:date="2017-10-22T20:05:00Z">
        <w:r w:rsidR="005B5F76">
          <w:rPr>
            <w:rFonts w:ascii="Calibri" w:hAnsi="Calibri"/>
          </w:rPr>
          <w:t xml:space="preserve">restart the </w:t>
        </w:r>
      </w:ins>
      <w:del w:id="2497" w:author="Jay" w:date="2017-10-22T20:05:00Z">
        <w:r w:rsidRPr="00CA52EF" w:rsidDel="005B5F76">
          <w:rPr>
            <w:rFonts w:ascii="Calibri" w:hAnsi="Calibri"/>
            <w:rPrChange w:id="2498" w:author="Jay" w:date="2017-10-22T19:45:00Z">
              <w:rPr/>
            </w:rPrChange>
          </w:rPr>
          <w:delText xml:space="preserve">create a </w:delText>
        </w:r>
        <w:r w:rsidRPr="00CA52EF" w:rsidDel="005B5F76">
          <w:rPr>
            <w:rFonts w:ascii="Calibri" w:hAnsi="Calibri"/>
            <w:b/>
            <w:rPrChange w:id="2499" w:author="Jay" w:date="2017-10-22T19:45:00Z">
              <w:rPr>
                <w:b/>
              </w:rPr>
            </w:rPrChange>
          </w:rPr>
          <w:delText xml:space="preserve">new </w:delText>
        </w:r>
      </w:del>
      <w:r w:rsidRPr="00CA52EF">
        <w:rPr>
          <w:rFonts w:ascii="Calibri" w:hAnsi="Calibri"/>
          <w:b/>
          <w:rPrChange w:id="2500" w:author="Jay" w:date="2017-10-22T19:45:00Z">
            <w:rPr>
              <w:b/>
            </w:rPr>
          </w:rPrChange>
        </w:rPr>
        <w:t>database migration task</w:t>
      </w:r>
      <w:r w:rsidRPr="00CA52EF">
        <w:rPr>
          <w:rFonts w:ascii="Calibri" w:hAnsi="Calibri"/>
          <w:rPrChange w:id="2501" w:author="Jay" w:date="2017-10-22T19:45:00Z">
            <w:rPr/>
          </w:rPrChange>
        </w:rPr>
        <w:t>:</w:t>
      </w:r>
    </w:p>
    <w:p w14:paraId="19F4060E" w14:textId="4CACD28E" w:rsidR="00AD0657" w:rsidRPr="005D502E" w:rsidDel="005D502E" w:rsidRDefault="005B5F76">
      <w:pPr>
        <w:pStyle w:val="ListParagraph"/>
        <w:widowControl w:val="0"/>
        <w:numPr>
          <w:ilvl w:val="1"/>
          <w:numId w:val="42"/>
        </w:numPr>
        <w:tabs>
          <w:tab w:val="left" w:pos="821"/>
        </w:tabs>
        <w:spacing w:after="0" w:line="240" w:lineRule="auto"/>
        <w:ind w:right="278"/>
        <w:jc w:val="left"/>
        <w:rPr>
          <w:del w:id="2502" w:author="Jay" w:date="2017-10-22T20:06:00Z"/>
          <w:rFonts w:ascii="Calibri" w:hAnsi="Calibri"/>
          <w:rPrChange w:id="2503" w:author="Jay" w:date="2017-10-22T20:09:00Z">
            <w:rPr>
              <w:del w:id="2504" w:author="Jay" w:date="2017-10-22T20:06:00Z"/>
            </w:rPr>
          </w:rPrChange>
        </w:rPr>
        <w:pPrChange w:id="2505" w:author="Jay" w:date="2017-10-22T19:37:00Z">
          <w:pPr>
            <w:pStyle w:val="ListParagraph"/>
            <w:widowControl w:val="0"/>
            <w:numPr>
              <w:ilvl w:val="2"/>
              <w:numId w:val="42"/>
            </w:numPr>
            <w:tabs>
              <w:tab w:val="left" w:pos="821"/>
            </w:tabs>
            <w:spacing w:after="0" w:line="240" w:lineRule="auto"/>
            <w:ind w:left="1440" w:right="278" w:hanging="360"/>
            <w:jc w:val="left"/>
          </w:pPr>
        </w:pPrChange>
      </w:pPr>
      <w:ins w:id="2506" w:author="Jay" w:date="2017-10-22T20:07:00Z">
        <w:r>
          <w:rPr>
            <w:rFonts w:ascii="Calibri" w:hAnsi="Calibri"/>
          </w:rPr>
          <w:t xml:space="preserve">Select </w:t>
        </w:r>
      </w:ins>
      <w:del w:id="2507" w:author="Jay" w:date="2017-10-22T20:07:00Z">
        <w:r w:rsidR="00AD0657" w:rsidRPr="00CA52EF" w:rsidDel="005B5F76">
          <w:rPr>
            <w:rFonts w:ascii="Calibri" w:hAnsi="Calibri"/>
            <w:rPrChange w:id="2508" w:author="Jay" w:date="2017-10-22T19:45:00Z">
              <w:rPr/>
            </w:rPrChange>
          </w:rPr>
          <w:delText xml:space="preserve">Ensure your </w:delText>
        </w:r>
      </w:del>
      <w:r w:rsidR="00AD0657" w:rsidRPr="00CA52EF">
        <w:rPr>
          <w:rFonts w:ascii="Calibri" w:hAnsi="Calibri"/>
          <w:b/>
          <w:rPrChange w:id="2509" w:author="Jay" w:date="2017-10-22T19:45:00Z">
            <w:rPr>
              <w:b/>
            </w:rPr>
          </w:rPrChange>
        </w:rPr>
        <w:t xml:space="preserve">existing DMS task </w:t>
      </w:r>
      <w:del w:id="2510" w:author="Jay" w:date="2017-10-22T20:07:00Z">
        <w:r w:rsidR="00AD0657" w:rsidRPr="00CA52EF" w:rsidDel="005B5F76">
          <w:rPr>
            <w:rFonts w:ascii="Calibri" w:hAnsi="Calibri"/>
            <w:b/>
            <w:rPrChange w:id="2511" w:author="Jay" w:date="2017-10-22T19:45:00Z">
              <w:rPr>
                <w:b/>
              </w:rPr>
            </w:rPrChange>
          </w:rPr>
          <w:delText>is stopped</w:delText>
        </w:r>
      </w:del>
      <w:ins w:id="2512" w:author="Jay" w:date="2017-10-22T20:06:00Z">
        <w:r>
          <w:rPr>
            <w:rFonts w:ascii="Calibri" w:hAnsi="Calibri"/>
          </w:rPr>
          <w:t>and</w:t>
        </w:r>
      </w:ins>
      <w:ins w:id="2513" w:author="Jay" w:date="2017-10-22T20:08:00Z">
        <w:r>
          <w:rPr>
            <w:rFonts w:ascii="Calibri" w:hAnsi="Calibri"/>
          </w:rPr>
          <w:t xml:space="preserve"> click</w:t>
        </w:r>
      </w:ins>
      <w:ins w:id="2514" w:author="Jay" w:date="2017-10-22T20:06:00Z">
        <w:r>
          <w:rPr>
            <w:rFonts w:ascii="Calibri" w:hAnsi="Calibri"/>
          </w:rPr>
          <w:t xml:space="preserve"> </w:t>
        </w:r>
      </w:ins>
      <w:ins w:id="2515" w:author="Jay" w:date="2017-10-22T20:08:00Z">
        <w:r>
          <w:rPr>
            <w:rFonts w:ascii="Calibri" w:hAnsi="Calibri"/>
            <w:b/>
          </w:rPr>
          <w:t>Start/Resume</w:t>
        </w:r>
        <w:r>
          <w:rPr>
            <w:rFonts w:ascii="Calibri" w:hAnsi="Calibri"/>
          </w:rPr>
          <w:t>. Select “Restart</w:t>
        </w:r>
      </w:ins>
      <w:ins w:id="2516" w:author="Jay" w:date="2017-10-22T20:09:00Z">
        <w:r w:rsidR="005D502E">
          <w:rPr>
            <w:rFonts w:ascii="Calibri" w:hAnsi="Calibri"/>
          </w:rPr>
          <w:t xml:space="preserve">”, and </w:t>
        </w:r>
        <w:r w:rsidR="005D502E">
          <w:t>it will try to perform an initial load from the beginning</w:t>
        </w:r>
      </w:ins>
    </w:p>
    <w:p w14:paraId="1D165D44" w14:textId="77777777" w:rsidR="005D502E" w:rsidRPr="00CA52EF" w:rsidRDefault="005D502E" w:rsidP="00F448F9">
      <w:pPr>
        <w:pStyle w:val="ListParagraph"/>
        <w:widowControl w:val="0"/>
        <w:numPr>
          <w:ilvl w:val="1"/>
          <w:numId w:val="42"/>
        </w:numPr>
        <w:tabs>
          <w:tab w:val="left" w:pos="821"/>
        </w:tabs>
        <w:spacing w:after="0" w:line="240" w:lineRule="auto"/>
        <w:ind w:right="278"/>
        <w:jc w:val="left"/>
        <w:rPr>
          <w:ins w:id="2517" w:author="Jay" w:date="2017-10-22T20:09:00Z"/>
          <w:rFonts w:ascii="Calibri" w:hAnsi="Calibri"/>
          <w:rPrChange w:id="2518" w:author="Jay" w:date="2017-10-22T19:45:00Z">
            <w:rPr>
              <w:ins w:id="2519" w:author="Jay" w:date="2017-10-22T20:09:00Z"/>
            </w:rPr>
          </w:rPrChange>
        </w:rPr>
      </w:pPr>
    </w:p>
    <w:p w14:paraId="43CB1A6B" w14:textId="07305825" w:rsidR="00F448F9" w:rsidRPr="005B5F76" w:rsidDel="00B150D3" w:rsidRDefault="00F448F9">
      <w:pPr>
        <w:pStyle w:val="ListParagraph"/>
        <w:widowControl w:val="0"/>
        <w:numPr>
          <w:ilvl w:val="1"/>
          <w:numId w:val="42"/>
        </w:numPr>
        <w:tabs>
          <w:tab w:val="left" w:pos="821"/>
        </w:tabs>
        <w:spacing w:after="0" w:line="240" w:lineRule="auto"/>
        <w:ind w:right="278"/>
        <w:jc w:val="left"/>
        <w:rPr>
          <w:del w:id="2520" w:author="Jay" w:date="2017-10-22T19:37:00Z"/>
          <w:rFonts w:ascii="Calibri" w:hAnsi="Calibri"/>
          <w:rPrChange w:id="2521" w:author="Jay" w:date="2017-10-22T20:06:00Z">
            <w:rPr>
              <w:del w:id="2522" w:author="Jay" w:date="2017-10-22T19:37:00Z"/>
            </w:rPr>
          </w:rPrChange>
        </w:rPr>
      </w:pPr>
      <w:del w:id="2523" w:author="Jay" w:date="2017-10-22T20:09:00Z">
        <w:r w:rsidRPr="005B5F76" w:rsidDel="005D502E">
          <w:rPr>
            <w:rFonts w:ascii="Calibri" w:hAnsi="Calibri"/>
            <w:rPrChange w:id="2524" w:author="Jay" w:date="2017-10-22T20:06:00Z">
              <w:rPr/>
            </w:rPrChange>
          </w:rPr>
          <w:delText>On DMS task page &gt; Click ‘</w:delText>
        </w:r>
        <w:r w:rsidRPr="005B5F76" w:rsidDel="005D502E">
          <w:rPr>
            <w:rFonts w:ascii="Calibri" w:hAnsi="Calibri"/>
            <w:b/>
            <w:rPrChange w:id="2525" w:author="Jay" w:date="2017-10-22T20:06:00Z">
              <w:rPr>
                <w:b/>
              </w:rPr>
            </w:rPrChange>
          </w:rPr>
          <w:delText xml:space="preserve">Modify’ </w:delText>
        </w:r>
        <w:r w:rsidRPr="005B5F76" w:rsidDel="005D502E">
          <w:rPr>
            <w:rFonts w:ascii="Calibri" w:hAnsi="Calibri"/>
            <w:rPrChange w:id="2526" w:author="Jay" w:date="2017-10-22T20:06:00Z">
              <w:rPr/>
            </w:rPrChange>
          </w:rPr>
          <w:delText>for your</w:delText>
        </w:r>
        <w:r w:rsidRPr="005B5F76" w:rsidDel="005D502E">
          <w:rPr>
            <w:rFonts w:ascii="Calibri" w:hAnsi="Calibri"/>
            <w:b/>
            <w:rPrChange w:id="2527" w:author="Jay" w:date="2017-10-22T20:06:00Z">
              <w:rPr>
                <w:b/>
              </w:rPr>
            </w:rPrChange>
          </w:rPr>
          <w:delText xml:space="preserve"> </w:delText>
        </w:r>
        <w:r w:rsidRPr="005B5F76" w:rsidDel="005D502E">
          <w:rPr>
            <w:rFonts w:ascii="Calibri" w:hAnsi="Calibri"/>
            <w:rPrChange w:id="2528" w:author="Jay" w:date="2017-10-22T20:06:00Z">
              <w:rPr/>
            </w:rPrChange>
          </w:rPr>
          <w:delText>DMS task</w:delText>
        </w:r>
      </w:del>
    </w:p>
    <w:p w14:paraId="70ABC59E" w14:textId="3245C5FE" w:rsidR="00A94B03" w:rsidRPr="00CA52EF" w:rsidDel="005D502E" w:rsidRDefault="009D7C56">
      <w:pPr>
        <w:pStyle w:val="ListParagraph"/>
        <w:widowControl w:val="0"/>
        <w:numPr>
          <w:ilvl w:val="1"/>
          <w:numId w:val="42"/>
        </w:numPr>
        <w:tabs>
          <w:tab w:val="left" w:pos="821"/>
        </w:tabs>
        <w:spacing w:after="0" w:line="240" w:lineRule="auto"/>
        <w:ind w:right="278"/>
        <w:jc w:val="left"/>
        <w:rPr>
          <w:del w:id="2529" w:author="Jay" w:date="2017-10-22T20:09:00Z"/>
          <w:rFonts w:ascii="Calibri" w:hAnsi="Calibri"/>
          <w:rPrChange w:id="2530" w:author="Jay" w:date="2017-10-22T19:45:00Z">
            <w:rPr>
              <w:del w:id="2531" w:author="Jay" w:date="2017-10-22T20:09:00Z"/>
            </w:rPr>
          </w:rPrChange>
        </w:rPr>
        <w:pPrChange w:id="2532" w:author="Jay" w:date="2017-10-22T19:37:00Z">
          <w:pPr>
            <w:pStyle w:val="ListParagraph"/>
            <w:widowControl w:val="0"/>
            <w:numPr>
              <w:ilvl w:val="2"/>
              <w:numId w:val="42"/>
            </w:numPr>
            <w:tabs>
              <w:tab w:val="left" w:pos="821"/>
            </w:tabs>
            <w:spacing w:after="0" w:line="240" w:lineRule="auto"/>
            <w:ind w:left="1440" w:right="278" w:hanging="360"/>
            <w:jc w:val="left"/>
          </w:pPr>
        </w:pPrChange>
      </w:pPr>
      <w:del w:id="2533" w:author="Jay" w:date="2017-10-22T20:09:00Z">
        <w:r w:rsidRPr="00CA52EF" w:rsidDel="005D502E">
          <w:rPr>
            <w:rFonts w:ascii="Calibri" w:hAnsi="Calibri"/>
            <w:rPrChange w:id="2534" w:author="Jay" w:date="2017-10-22T19:45:00Z">
              <w:rPr/>
            </w:rPrChange>
          </w:rPr>
          <w:delText xml:space="preserve">Under ‘Table Mapping’ &gt; go to JSON tab &gt; copy the json text (we will </w:delText>
        </w:r>
        <w:r w:rsidR="00A94B03" w:rsidRPr="00CA52EF" w:rsidDel="005D502E">
          <w:rPr>
            <w:rFonts w:ascii="Calibri" w:hAnsi="Calibri"/>
            <w:rPrChange w:id="2535" w:author="Jay" w:date="2017-10-22T19:45:00Z">
              <w:rPr/>
            </w:rPrChange>
          </w:rPr>
          <w:delText xml:space="preserve">use this in a </w:delText>
        </w:r>
        <w:r w:rsidRPr="00CA52EF" w:rsidDel="005D502E">
          <w:rPr>
            <w:rFonts w:ascii="Calibri" w:hAnsi="Calibri"/>
            <w:rPrChange w:id="2536" w:author="Jay" w:date="2017-10-22T19:45:00Z">
              <w:rPr/>
            </w:rPrChange>
          </w:rPr>
          <w:delText>new task)</w:delText>
        </w:r>
      </w:del>
    </w:p>
    <w:p w14:paraId="0B977EB0" w14:textId="206869F4" w:rsidR="00BB7184" w:rsidRPr="00CA52EF" w:rsidDel="005D502E" w:rsidRDefault="00502D08" w:rsidP="00BB7184">
      <w:pPr>
        <w:pStyle w:val="ListParagraph"/>
        <w:widowControl w:val="0"/>
        <w:numPr>
          <w:ilvl w:val="1"/>
          <w:numId w:val="42"/>
        </w:numPr>
        <w:tabs>
          <w:tab w:val="left" w:pos="821"/>
        </w:tabs>
        <w:spacing w:after="0" w:line="240" w:lineRule="auto"/>
        <w:ind w:right="278"/>
        <w:jc w:val="left"/>
        <w:rPr>
          <w:del w:id="2537" w:author="Jay" w:date="2017-10-22T20:09:00Z"/>
          <w:rFonts w:ascii="Calibri" w:hAnsi="Calibri"/>
          <w:rPrChange w:id="2538" w:author="Jay" w:date="2017-10-22T19:45:00Z">
            <w:rPr>
              <w:del w:id="2539" w:author="Jay" w:date="2017-10-22T20:09:00Z"/>
            </w:rPr>
          </w:rPrChange>
        </w:rPr>
      </w:pPr>
      <w:del w:id="2540" w:author="Jay" w:date="2017-10-22T20:09:00Z">
        <w:r w:rsidRPr="00CA52EF" w:rsidDel="005D502E">
          <w:rPr>
            <w:rFonts w:ascii="Calibri" w:hAnsi="Calibri"/>
            <w:rPrChange w:id="2541" w:author="Jay" w:date="2017-10-22T19:45:00Z">
              <w:rPr/>
            </w:rPrChange>
          </w:rPr>
          <w:delText xml:space="preserve">On DMS task page &gt; </w:delText>
        </w:r>
        <w:r w:rsidR="003920AD" w:rsidRPr="00CA52EF" w:rsidDel="005D502E">
          <w:rPr>
            <w:rFonts w:ascii="Calibri" w:hAnsi="Calibri"/>
            <w:b/>
            <w:rPrChange w:id="2542" w:author="Jay" w:date="2017-10-22T19:45:00Z">
              <w:rPr>
                <w:b/>
              </w:rPr>
            </w:rPrChange>
          </w:rPr>
          <w:delText>Create T</w:delText>
        </w:r>
        <w:r w:rsidRPr="00CA52EF" w:rsidDel="005D502E">
          <w:rPr>
            <w:rFonts w:ascii="Calibri" w:hAnsi="Calibri"/>
            <w:b/>
            <w:rPrChange w:id="2543" w:author="Jay" w:date="2017-10-22T19:45:00Z">
              <w:rPr>
                <w:b/>
              </w:rPr>
            </w:rPrChange>
          </w:rPr>
          <w:delText>ask</w:delText>
        </w:r>
      </w:del>
    </w:p>
    <w:p w14:paraId="6646217C" w14:textId="60B57B9F" w:rsidR="003F3562" w:rsidRPr="00CA52EF" w:rsidDel="005D502E" w:rsidRDefault="003F3562" w:rsidP="003F3562">
      <w:pPr>
        <w:pStyle w:val="ListParagraph"/>
        <w:numPr>
          <w:ilvl w:val="1"/>
          <w:numId w:val="42"/>
        </w:numPr>
        <w:rPr>
          <w:del w:id="2544" w:author="Jay" w:date="2017-10-22T20:09:00Z"/>
          <w:rFonts w:ascii="Calibri" w:hAnsi="Calibri"/>
          <w:rPrChange w:id="2545" w:author="Jay" w:date="2017-10-22T19:45:00Z">
            <w:rPr>
              <w:del w:id="2546" w:author="Jay" w:date="2017-10-22T20:09:00Z"/>
            </w:rPr>
          </w:rPrChange>
        </w:rPr>
      </w:pPr>
      <w:del w:id="2547" w:author="Jay" w:date="2017-10-22T20:09:00Z">
        <w:r w:rsidRPr="00CA52EF" w:rsidDel="005D502E">
          <w:rPr>
            <w:rFonts w:ascii="Calibri" w:hAnsi="Calibri"/>
            <w:rPrChange w:id="2548" w:author="Jay" w:date="2017-10-22T19:45:00Z">
              <w:rPr/>
            </w:rPrChange>
          </w:rPr>
          <w:delText>Basic Info</w:delText>
        </w:r>
      </w:del>
    </w:p>
    <w:p w14:paraId="2B7F74BB" w14:textId="79A9FE54" w:rsidR="003F3562" w:rsidRPr="00CA52EF" w:rsidDel="005D502E" w:rsidRDefault="003F3562" w:rsidP="003F3562">
      <w:pPr>
        <w:pStyle w:val="ListParagraph"/>
        <w:numPr>
          <w:ilvl w:val="2"/>
          <w:numId w:val="42"/>
        </w:numPr>
        <w:rPr>
          <w:del w:id="2549" w:author="Jay" w:date="2017-10-22T20:09:00Z"/>
          <w:rFonts w:ascii="Calibri" w:hAnsi="Calibri"/>
          <w:rPrChange w:id="2550" w:author="Jay" w:date="2017-10-22T19:45:00Z">
            <w:rPr>
              <w:del w:id="2551" w:author="Jay" w:date="2017-10-22T20:09:00Z"/>
            </w:rPr>
          </w:rPrChange>
        </w:rPr>
      </w:pPr>
      <w:del w:id="2552" w:author="Jay" w:date="2017-10-22T20:09:00Z">
        <w:r w:rsidRPr="00CA52EF" w:rsidDel="005D502E">
          <w:rPr>
            <w:rFonts w:ascii="Calibri" w:hAnsi="Calibri"/>
            <w:rPrChange w:id="2553" w:author="Jay" w:date="2017-10-22T19:45:00Z">
              <w:rPr/>
            </w:rPrChange>
          </w:rPr>
          <w:delText xml:space="preserve">Task name: </w:delText>
        </w:r>
        <w:r w:rsidR="00084E78" w:rsidRPr="00CA52EF" w:rsidDel="005D502E">
          <w:rPr>
            <w:rFonts w:ascii="Calibri" w:hAnsi="Calibri"/>
            <w:b/>
            <w:rPrChange w:id="2554" w:author="Jay" w:date="2017-10-22T19:45:00Z">
              <w:rPr/>
            </w:rPrChange>
          </w:rPr>
          <w:delText>retry-</w:delText>
        </w:r>
        <w:r w:rsidRPr="00CA52EF" w:rsidDel="005D502E">
          <w:rPr>
            <w:rFonts w:ascii="Calibri" w:hAnsi="Calibri"/>
            <w:b/>
            <w:rPrChange w:id="2555" w:author="Jay" w:date="2017-10-22T19:45:00Z">
              <w:rPr/>
            </w:rPrChange>
          </w:rPr>
          <w:delText>task-oracle-to-postgres</w:delText>
        </w:r>
      </w:del>
    </w:p>
    <w:p w14:paraId="53ADE5E0" w14:textId="0D64C6BF" w:rsidR="003F3562" w:rsidRPr="00CA52EF" w:rsidDel="005D502E" w:rsidRDefault="003F3562" w:rsidP="003F3562">
      <w:pPr>
        <w:pStyle w:val="ListParagraph"/>
        <w:numPr>
          <w:ilvl w:val="2"/>
          <w:numId w:val="42"/>
        </w:numPr>
        <w:rPr>
          <w:del w:id="2556" w:author="Jay" w:date="2017-10-22T20:09:00Z"/>
          <w:rFonts w:ascii="Calibri" w:hAnsi="Calibri"/>
          <w:rPrChange w:id="2557" w:author="Jay" w:date="2017-10-22T19:45:00Z">
            <w:rPr>
              <w:del w:id="2558" w:author="Jay" w:date="2017-10-22T20:09:00Z"/>
            </w:rPr>
          </w:rPrChange>
        </w:rPr>
      </w:pPr>
      <w:del w:id="2559" w:author="Jay" w:date="2017-10-22T20:09:00Z">
        <w:r w:rsidRPr="00CA52EF" w:rsidDel="005D502E">
          <w:rPr>
            <w:rFonts w:ascii="Calibri" w:hAnsi="Calibri"/>
            <w:rPrChange w:id="2560" w:author="Jay" w:date="2017-10-22T19:45:00Z">
              <w:rPr/>
            </w:rPrChange>
          </w:rPr>
          <w:delText xml:space="preserve">Replication instance: </w:delText>
        </w:r>
        <w:r w:rsidRPr="00CA52EF" w:rsidDel="005D502E">
          <w:rPr>
            <w:rFonts w:ascii="Calibri" w:hAnsi="Calibri"/>
            <w:b/>
            <w:rPrChange w:id="2561" w:author="Jay" w:date="2017-10-22T19:45:00Z">
              <w:rPr>
                <w:b/>
              </w:rPr>
            </w:rPrChange>
          </w:rPr>
          <w:delText>dms-workshop-instance</w:delText>
        </w:r>
      </w:del>
    </w:p>
    <w:p w14:paraId="5158A834" w14:textId="6ECE9A2D" w:rsidR="003F3562" w:rsidRPr="00CA52EF" w:rsidDel="005D502E" w:rsidRDefault="003F3562" w:rsidP="003F3562">
      <w:pPr>
        <w:pStyle w:val="ListParagraph"/>
        <w:numPr>
          <w:ilvl w:val="2"/>
          <w:numId w:val="42"/>
        </w:numPr>
        <w:rPr>
          <w:del w:id="2562" w:author="Jay" w:date="2017-10-22T20:09:00Z"/>
          <w:rFonts w:ascii="Calibri" w:hAnsi="Calibri"/>
          <w:rPrChange w:id="2563" w:author="Jay" w:date="2017-10-22T19:45:00Z">
            <w:rPr>
              <w:del w:id="2564" w:author="Jay" w:date="2017-10-22T20:09:00Z"/>
            </w:rPr>
          </w:rPrChange>
        </w:rPr>
      </w:pPr>
      <w:del w:id="2565" w:author="Jay" w:date="2017-10-22T20:09:00Z">
        <w:r w:rsidRPr="00CA52EF" w:rsidDel="005D502E">
          <w:rPr>
            <w:rFonts w:ascii="Calibri" w:hAnsi="Calibri"/>
            <w:rPrChange w:id="2566" w:author="Jay" w:date="2017-10-22T19:45:00Z">
              <w:rPr/>
            </w:rPrChange>
          </w:rPr>
          <w:delText xml:space="preserve">Source endpoint: </w:delText>
        </w:r>
        <w:r w:rsidRPr="00CA52EF" w:rsidDel="005D502E">
          <w:rPr>
            <w:rFonts w:ascii="Calibri" w:hAnsi="Calibri"/>
            <w:b/>
            <w:rPrChange w:id="2567" w:author="Jay" w:date="2017-10-22T19:45:00Z">
              <w:rPr>
                <w:b/>
              </w:rPr>
            </w:rPrChange>
          </w:rPr>
          <w:delText>dms-workshop-oracle</w:delText>
        </w:r>
      </w:del>
    </w:p>
    <w:p w14:paraId="5139A6F6" w14:textId="35FB942F" w:rsidR="003F3562" w:rsidRPr="00CA52EF" w:rsidDel="005D502E" w:rsidRDefault="003F3562" w:rsidP="003F3562">
      <w:pPr>
        <w:pStyle w:val="ListParagraph"/>
        <w:numPr>
          <w:ilvl w:val="2"/>
          <w:numId w:val="42"/>
        </w:numPr>
        <w:rPr>
          <w:del w:id="2568" w:author="Jay" w:date="2017-10-22T20:09:00Z"/>
          <w:rFonts w:ascii="Calibri" w:hAnsi="Calibri"/>
          <w:rPrChange w:id="2569" w:author="Jay" w:date="2017-10-22T19:45:00Z">
            <w:rPr>
              <w:del w:id="2570" w:author="Jay" w:date="2017-10-22T20:09:00Z"/>
            </w:rPr>
          </w:rPrChange>
        </w:rPr>
      </w:pPr>
      <w:del w:id="2571" w:author="Jay" w:date="2017-10-22T20:09:00Z">
        <w:r w:rsidRPr="00CA52EF" w:rsidDel="005D502E">
          <w:rPr>
            <w:rFonts w:ascii="Calibri" w:hAnsi="Calibri"/>
            <w:rPrChange w:id="2572" w:author="Jay" w:date="2017-10-22T19:45:00Z">
              <w:rPr/>
            </w:rPrChange>
          </w:rPr>
          <w:delText xml:space="preserve">Target endpoint: </w:delText>
        </w:r>
        <w:r w:rsidRPr="00CA52EF" w:rsidDel="005D502E">
          <w:rPr>
            <w:rFonts w:ascii="Calibri" w:hAnsi="Calibri"/>
            <w:b/>
            <w:rPrChange w:id="2573" w:author="Jay" w:date="2017-10-22T19:45:00Z">
              <w:rPr>
                <w:b/>
              </w:rPr>
            </w:rPrChange>
          </w:rPr>
          <w:delText>dms-workshop-postgres</w:delText>
        </w:r>
      </w:del>
    </w:p>
    <w:p w14:paraId="2BC6FD91" w14:textId="2F68D06F" w:rsidR="003F3562" w:rsidRPr="00CA52EF" w:rsidDel="005D502E" w:rsidRDefault="003F3562" w:rsidP="003F3562">
      <w:pPr>
        <w:pStyle w:val="ListParagraph"/>
        <w:numPr>
          <w:ilvl w:val="2"/>
          <w:numId w:val="42"/>
        </w:numPr>
        <w:rPr>
          <w:del w:id="2574" w:author="Jay" w:date="2017-10-22T20:09:00Z"/>
          <w:rFonts w:ascii="Calibri" w:hAnsi="Calibri"/>
          <w:rPrChange w:id="2575" w:author="Jay" w:date="2017-10-22T19:45:00Z">
            <w:rPr>
              <w:del w:id="2576" w:author="Jay" w:date="2017-10-22T20:09:00Z"/>
            </w:rPr>
          </w:rPrChange>
        </w:rPr>
      </w:pPr>
      <w:del w:id="2577" w:author="Jay" w:date="2017-10-22T20:09:00Z">
        <w:r w:rsidRPr="00CA52EF" w:rsidDel="005D502E">
          <w:rPr>
            <w:rFonts w:ascii="Calibri" w:hAnsi="Calibri"/>
            <w:rPrChange w:id="2578" w:author="Jay" w:date="2017-10-22T19:45:00Z">
              <w:rPr/>
            </w:rPrChange>
          </w:rPr>
          <w:delText xml:space="preserve">Migration type: </w:delText>
        </w:r>
        <w:r w:rsidRPr="00CA52EF" w:rsidDel="005D502E">
          <w:rPr>
            <w:rFonts w:ascii="Calibri" w:hAnsi="Calibri"/>
            <w:b/>
            <w:rPrChange w:id="2579" w:author="Jay" w:date="2017-10-22T19:45:00Z">
              <w:rPr>
                <w:b/>
              </w:rPr>
            </w:rPrChange>
          </w:rPr>
          <w:delText>Migrate existing data and replicate ongoing changes</w:delText>
        </w:r>
      </w:del>
    </w:p>
    <w:p w14:paraId="0BFA611F" w14:textId="31D029E7" w:rsidR="003F3562" w:rsidRPr="00CA52EF" w:rsidDel="005D502E" w:rsidRDefault="003F3562" w:rsidP="003F3562">
      <w:pPr>
        <w:pStyle w:val="ListParagraph"/>
        <w:numPr>
          <w:ilvl w:val="2"/>
          <w:numId w:val="42"/>
        </w:numPr>
        <w:rPr>
          <w:del w:id="2580" w:author="Jay" w:date="2017-10-22T20:09:00Z"/>
          <w:rFonts w:ascii="Calibri" w:hAnsi="Calibri"/>
          <w:rPrChange w:id="2581" w:author="Jay" w:date="2017-10-22T19:45:00Z">
            <w:rPr>
              <w:del w:id="2582" w:author="Jay" w:date="2017-10-22T20:09:00Z"/>
            </w:rPr>
          </w:rPrChange>
        </w:rPr>
      </w:pPr>
      <w:del w:id="2583" w:author="Jay" w:date="2017-10-22T20:09:00Z">
        <w:r w:rsidRPr="00CA52EF" w:rsidDel="005D502E">
          <w:rPr>
            <w:rFonts w:ascii="Calibri" w:hAnsi="Calibri"/>
            <w:rPrChange w:id="2584" w:author="Jay" w:date="2017-10-22T19:45:00Z">
              <w:rPr/>
            </w:rPrChange>
          </w:rPr>
          <w:delText xml:space="preserve">Start task on create: </w:delText>
        </w:r>
        <w:r w:rsidRPr="00CA52EF" w:rsidDel="005D502E">
          <w:rPr>
            <w:rFonts w:ascii="Calibri" w:hAnsi="Calibri"/>
            <w:b/>
            <w:rPrChange w:id="2585" w:author="Jay" w:date="2017-10-22T19:45:00Z">
              <w:rPr>
                <w:b/>
              </w:rPr>
            </w:rPrChange>
          </w:rPr>
          <w:delText>Checked</w:delText>
        </w:r>
      </w:del>
    </w:p>
    <w:p w14:paraId="132E3580" w14:textId="64BF5E93" w:rsidR="00EC0FAC" w:rsidRPr="00CA52EF" w:rsidDel="005D502E" w:rsidRDefault="00084E78" w:rsidP="00084E78">
      <w:pPr>
        <w:pStyle w:val="ListParagraph"/>
        <w:widowControl w:val="0"/>
        <w:numPr>
          <w:ilvl w:val="1"/>
          <w:numId w:val="42"/>
        </w:numPr>
        <w:tabs>
          <w:tab w:val="left" w:pos="821"/>
        </w:tabs>
        <w:spacing w:after="0" w:line="240" w:lineRule="auto"/>
        <w:ind w:right="278"/>
        <w:jc w:val="left"/>
        <w:rPr>
          <w:del w:id="2586" w:author="Jay" w:date="2017-10-22T20:09:00Z"/>
          <w:rFonts w:ascii="Calibri" w:hAnsi="Calibri"/>
          <w:rPrChange w:id="2587" w:author="Jay" w:date="2017-10-22T19:45:00Z">
            <w:rPr>
              <w:del w:id="2588" w:author="Jay" w:date="2017-10-22T20:09:00Z"/>
            </w:rPr>
          </w:rPrChange>
        </w:rPr>
      </w:pPr>
      <w:del w:id="2589" w:author="Jay" w:date="2017-10-22T20:09:00Z">
        <w:r w:rsidRPr="00CA52EF" w:rsidDel="005D502E">
          <w:rPr>
            <w:rFonts w:ascii="Calibri" w:hAnsi="Calibri"/>
            <w:rPrChange w:id="2590" w:author="Jay" w:date="2017-10-22T19:45:00Z">
              <w:rPr/>
            </w:rPrChange>
          </w:rPr>
          <w:delText>Task Settings</w:delText>
        </w:r>
      </w:del>
    </w:p>
    <w:p w14:paraId="26CFEC5E" w14:textId="02C8119E" w:rsidR="00084E78" w:rsidRPr="00CA52EF" w:rsidDel="005D502E" w:rsidRDefault="00084E78" w:rsidP="00084E78">
      <w:pPr>
        <w:pStyle w:val="ListParagraph"/>
        <w:widowControl w:val="0"/>
        <w:numPr>
          <w:ilvl w:val="2"/>
          <w:numId w:val="42"/>
        </w:numPr>
        <w:tabs>
          <w:tab w:val="left" w:pos="821"/>
        </w:tabs>
        <w:spacing w:after="0" w:line="240" w:lineRule="auto"/>
        <w:ind w:right="278"/>
        <w:jc w:val="left"/>
        <w:rPr>
          <w:del w:id="2591" w:author="Jay" w:date="2017-10-22T20:09:00Z"/>
          <w:rFonts w:ascii="Calibri" w:hAnsi="Calibri"/>
          <w:rPrChange w:id="2592" w:author="Jay" w:date="2017-10-22T19:45:00Z">
            <w:rPr>
              <w:del w:id="2593" w:author="Jay" w:date="2017-10-22T20:09:00Z"/>
            </w:rPr>
          </w:rPrChange>
        </w:rPr>
      </w:pPr>
      <w:del w:id="2594" w:author="Jay" w:date="2017-10-22T20:09:00Z">
        <w:r w:rsidRPr="00CA52EF" w:rsidDel="005D502E">
          <w:rPr>
            <w:rFonts w:ascii="Calibri" w:hAnsi="Calibri"/>
            <w:rPrChange w:id="2595" w:author="Jay" w:date="2017-10-22T19:45:00Z">
              <w:rPr/>
            </w:rPrChange>
          </w:rPr>
          <w:delText xml:space="preserve">Target table preparation mode: </w:delText>
        </w:r>
        <w:r w:rsidRPr="00CA52EF" w:rsidDel="005D502E">
          <w:rPr>
            <w:rFonts w:ascii="Calibri" w:hAnsi="Calibri"/>
            <w:b/>
            <w:rPrChange w:id="2596" w:author="Jay" w:date="2017-10-22T19:45:00Z">
              <w:rPr>
                <w:b/>
              </w:rPr>
            </w:rPrChange>
          </w:rPr>
          <w:delText>Do nothing</w:delText>
        </w:r>
      </w:del>
    </w:p>
    <w:p w14:paraId="567D3809" w14:textId="22503EEE" w:rsidR="00084E78" w:rsidRPr="00CA52EF" w:rsidDel="005D502E" w:rsidRDefault="00084E78" w:rsidP="00084E78">
      <w:pPr>
        <w:pStyle w:val="ListParagraph"/>
        <w:widowControl w:val="0"/>
        <w:numPr>
          <w:ilvl w:val="2"/>
          <w:numId w:val="42"/>
        </w:numPr>
        <w:tabs>
          <w:tab w:val="left" w:pos="821"/>
        </w:tabs>
        <w:spacing w:after="0" w:line="240" w:lineRule="auto"/>
        <w:ind w:right="278"/>
        <w:jc w:val="left"/>
        <w:rPr>
          <w:del w:id="2597" w:author="Jay" w:date="2017-10-22T20:09:00Z"/>
          <w:rFonts w:ascii="Calibri" w:hAnsi="Calibri"/>
          <w:rPrChange w:id="2598" w:author="Jay" w:date="2017-10-22T19:45:00Z">
            <w:rPr>
              <w:del w:id="2599" w:author="Jay" w:date="2017-10-22T20:09:00Z"/>
            </w:rPr>
          </w:rPrChange>
        </w:rPr>
      </w:pPr>
      <w:del w:id="2600" w:author="Jay" w:date="2017-10-22T20:09:00Z">
        <w:r w:rsidRPr="00CA52EF" w:rsidDel="005D502E">
          <w:rPr>
            <w:rFonts w:ascii="Calibri" w:hAnsi="Calibri"/>
            <w:rPrChange w:id="2601" w:author="Jay" w:date="2017-10-22T19:45:00Z">
              <w:rPr/>
            </w:rPrChange>
          </w:rPr>
          <w:delText xml:space="preserve">Stop task after full load completes: </w:delText>
        </w:r>
        <w:r w:rsidRPr="00CA52EF" w:rsidDel="005D502E">
          <w:rPr>
            <w:rFonts w:ascii="Calibri" w:hAnsi="Calibri"/>
            <w:b/>
            <w:rPrChange w:id="2602" w:author="Jay" w:date="2017-10-22T19:45:00Z">
              <w:rPr>
                <w:b/>
              </w:rPr>
            </w:rPrChange>
          </w:rPr>
          <w:delText>Don’t stop</w:delText>
        </w:r>
      </w:del>
    </w:p>
    <w:p w14:paraId="2F97897B" w14:textId="7C0BD999" w:rsidR="00084E78" w:rsidRPr="00CA52EF" w:rsidDel="005D502E" w:rsidRDefault="00084E78" w:rsidP="00084E78">
      <w:pPr>
        <w:pStyle w:val="ListParagraph"/>
        <w:widowControl w:val="0"/>
        <w:numPr>
          <w:ilvl w:val="2"/>
          <w:numId w:val="42"/>
        </w:numPr>
        <w:tabs>
          <w:tab w:val="left" w:pos="821"/>
        </w:tabs>
        <w:spacing w:after="0" w:line="240" w:lineRule="auto"/>
        <w:ind w:right="278"/>
        <w:jc w:val="left"/>
        <w:rPr>
          <w:del w:id="2603" w:author="Jay" w:date="2017-10-22T20:09:00Z"/>
          <w:rFonts w:ascii="Calibri" w:hAnsi="Calibri"/>
          <w:rPrChange w:id="2604" w:author="Jay" w:date="2017-10-22T19:45:00Z">
            <w:rPr>
              <w:del w:id="2605" w:author="Jay" w:date="2017-10-22T20:09:00Z"/>
            </w:rPr>
          </w:rPrChange>
        </w:rPr>
      </w:pPr>
      <w:del w:id="2606" w:author="Jay" w:date="2017-10-22T20:09:00Z">
        <w:r w:rsidRPr="00CA52EF" w:rsidDel="005D502E">
          <w:rPr>
            <w:rFonts w:ascii="Calibri" w:hAnsi="Calibri"/>
            <w:rPrChange w:id="2607" w:author="Jay" w:date="2017-10-22T19:45:00Z">
              <w:rPr/>
            </w:rPrChange>
          </w:rPr>
          <w:delText xml:space="preserve">Include LOB columns in replication: </w:delText>
        </w:r>
        <w:r w:rsidRPr="00CA52EF" w:rsidDel="005D502E">
          <w:rPr>
            <w:rFonts w:ascii="Calibri" w:hAnsi="Calibri"/>
            <w:b/>
            <w:rPrChange w:id="2608" w:author="Jay" w:date="2017-10-22T19:45:00Z">
              <w:rPr>
                <w:b/>
              </w:rPr>
            </w:rPrChange>
          </w:rPr>
          <w:delText>Limited LOB mode – 32KB</w:delText>
        </w:r>
      </w:del>
    </w:p>
    <w:p w14:paraId="2F3E26AD" w14:textId="7CAA0DBC" w:rsidR="00084E78" w:rsidRPr="00CA52EF" w:rsidDel="005D502E" w:rsidRDefault="00084E78" w:rsidP="00084E78">
      <w:pPr>
        <w:pStyle w:val="ListParagraph"/>
        <w:widowControl w:val="0"/>
        <w:numPr>
          <w:ilvl w:val="2"/>
          <w:numId w:val="42"/>
        </w:numPr>
        <w:tabs>
          <w:tab w:val="left" w:pos="821"/>
        </w:tabs>
        <w:spacing w:after="0" w:line="240" w:lineRule="auto"/>
        <w:ind w:right="278"/>
        <w:jc w:val="left"/>
        <w:rPr>
          <w:del w:id="2609" w:author="Jay" w:date="2017-10-22T20:09:00Z"/>
          <w:rFonts w:ascii="Calibri" w:hAnsi="Calibri"/>
          <w:rPrChange w:id="2610" w:author="Jay" w:date="2017-10-22T19:45:00Z">
            <w:rPr>
              <w:del w:id="2611" w:author="Jay" w:date="2017-10-22T20:09:00Z"/>
            </w:rPr>
          </w:rPrChange>
        </w:rPr>
      </w:pPr>
      <w:del w:id="2612" w:author="Jay" w:date="2017-10-22T20:09:00Z">
        <w:r w:rsidRPr="00CA52EF" w:rsidDel="005D502E">
          <w:rPr>
            <w:rFonts w:ascii="Calibri" w:hAnsi="Calibri"/>
            <w:rPrChange w:id="2613" w:author="Jay" w:date="2017-10-22T19:45:00Z">
              <w:rPr/>
            </w:rPrChange>
          </w:rPr>
          <w:delText xml:space="preserve">Enable logging: </w:delText>
        </w:r>
        <w:r w:rsidRPr="00CA52EF" w:rsidDel="005D502E">
          <w:rPr>
            <w:rFonts w:ascii="Calibri" w:hAnsi="Calibri"/>
            <w:b/>
            <w:rPrChange w:id="2614" w:author="Jay" w:date="2017-10-22T19:45:00Z">
              <w:rPr>
                <w:b/>
              </w:rPr>
            </w:rPrChange>
          </w:rPr>
          <w:delText>Checked</w:delText>
        </w:r>
      </w:del>
    </w:p>
    <w:p w14:paraId="2591D068" w14:textId="36584A36" w:rsidR="00F448F9" w:rsidRPr="00CA52EF" w:rsidDel="005D502E" w:rsidRDefault="007E551E" w:rsidP="00BB7184">
      <w:pPr>
        <w:pStyle w:val="ListParagraph"/>
        <w:widowControl w:val="0"/>
        <w:numPr>
          <w:ilvl w:val="1"/>
          <w:numId w:val="42"/>
        </w:numPr>
        <w:tabs>
          <w:tab w:val="left" w:pos="821"/>
        </w:tabs>
        <w:spacing w:after="0" w:line="240" w:lineRule="auto"/>
        <w:ind w:right="278"/>
        <w:jc w:val="left"/>
        <w:rPr>
          <w:del w:id="2615" w:author="Jay" w:date="2017-10-22T20:09:00Z"/>
          <w:rFonts w:ascii="Calibri" w:hAnsi="Calibri"/>
          <w:rPrChange w:id="2616" w:author="Jay" w:date="2017-10-22T19:45:00Z">
            <w:rPr>
              <w:del w:id="2617" w:author="Jay" w:date="2017-10-22T20:09:00Z"/>
            </w:rPr>
          </w:rPrChange>
        </w:rPr>
      </w:pPr>
      <w:del w:id="2618" w:author="Jay" w:date="2017-10-22T20:09:00Z">
        <w:r w:rsidRPr="00CA52EF" w:rsidDel="005D502E">
          <w:rPr>
            <w:rFonts w:ascii="Calibri" w:hAnsi="Calibri"/>
            <w:rPrChange w:id="2619" w:author="Jay" w:date="2017-10-22T19:45:00Z">
              <w:rPr/>
            </w:rPrChange>
          </w:rPr>
          <w:delText>Table Mappings</w:delText>
        </w:r>
      </w:del>
    </w:p>
    <w:p w14:paraId="405E5941" w14:textId="31905AF8" w:rsidR="007E551E" w:rsidRPr="00CA52EF" w:rsidDel="005D502E" w:rsidRDefault="00AD0657" w:rsidP="007E551E">
      <w:pPr>
        <w:pStyle w:val="ListParagraph"/>
        <w:widowControl w:val="0"/>
        <w:numPr>
          <w:ilvl w:val="2"/>
          <w:numId w:val="42"/>
        </w:numPr>
        <w:tabs>
          <w:tab w:val="left" w:pos="821"/>
        </w:tabs>
        <w:spacing w:after="0" w:line="240" w:lineRule="auto"/>
        <w:ind w:right="278"/>
        <w:jc w:val="left"/>
        <w:rPr>
          <w:del w:id="2620" w:author="Jay" w:date="2017-10-22T20:09:00Z"/>
          <w:rFonts w:ascii="Calibri" w:hAnsi="Calibri"/>
          <w:rPrChange w:id="2621" w:author="Jay" w:date="2017-10-22T19:45:00Z">
            <w:rPr>
              <w:del w:id="2622" w:author="Jay" w:date="2017-10-22T20:09:00Z"/>
            </w:rPr>
          </w:rPrChange>
        </w:rPr>
      </w:pPr>
      <w:del w:id="2623" w:author="Jay" w:date="2017-10-22T20:09:00Z">
        <w:r w:rsidRPr="00CA52EF" w:rsidDel="005D502E">
          <w:rPr>
            <w:rFonts w:ascii="Calibri" w:hAnsi="Calibri"/>
            <w:rPrChange w:id="2624" w:author="Jay" w:date="2017-10-22T19:45:00Z">
              <w:rPr/>
            </w:rPrChange>
          </w:rPr>
          <w:delText xml:space="preserve">Go to </w:delText>
        </w:r>
        <w:r w:rsidRPr="00CA52EF" w:rsidDel="005D502E">
          <w:rPr>
            <w:rFonts w:ascii="Calibri" w:hAnsi="Calibri"/>
            <w:b/>
            <w:rPrChange w:id="2625" w:author="Jay" w:date="2017-10-22T19:45:00Z">
              <w:rPr>
                <w:b/>
              </w:rPr>
            </w:rPrChange>
          </w:rPr>
          <w:delText>JSON</w:delText>
        </w:r>
        <w:r w:rsidRPr="00CA52EF" w:rsidDel="005D502E">
          <w:rPr>
            <w:rFonts w:ascii="Calibri" w:hAnsi="Calibri"/>
            <w:rPrChange w:id="2626" w:author="Jay" w:date="2017-10-22T19:45:00Z">
              <w:rPr/>
            </w:rPrChange>
          </w:rPr>
          <w:delText xml:space="preserve"> Tab</w:delText>
        </w:r>
      </w:del>
    </w:p>
    <w:p w14:paraId="1FAC0C26" w14:textId="09FEA9F3" w:rsidR="00AD0657" w:rsidRPr="00CA52EF" w:rsidDel="005D502E" w:rsidRDefault="00AD0657" w:rsidP="007E551E">
      <w:pPr>
        <w:pStyle w:val="ListParagraph"/>
        <w:widowControl w:val="0"/>
        <w:numPr>
          <w:ilvl w:val="2"/>
          <w:numId w:val="42"/>
        </w:numPr>
        <w:tabs>
          <w:tab w:val="left" w:pos="821"/>
        </w:tabs>
        <w:spacing w:after="0" w:line="240" w:lineRule="auto"/>
        <w:ind w:right="278"/>
        <w:jc w:val="left"/>
        <w:rPr>
          <w:del w:id="2627" w:author="Jay" w:date="2017-10-22T20:09:00Z"/>
          <w:rFonts w:ascii="Calibri" w:hAnsi="Calibri"/>
          <w:rPrChange w:id="2628" w:author="Jay" w:date="2017-10-22T19:45:00Z">
            <w:rPr>
              <w:del w:id="2629" w:author="Jay" w:date="2017-10-22T20:09:00Z"/>
            </w:rPr>
          </w:rPrChange>
        </w:rPr>
      </w:pPr>
      <w:del w:id="2630" w:author="Jay" w:date="2017-10-22T20:09:00Z">
        <w:r w:rsidRPr="00CA52EF" w:rsidDel="005D502E">
          <w:rPr>
            <w:rFonts w:ascii="Calibri" w:hAnsi="Calibri"/>
            <w:rPrChange w:id="2631" w:author="Jay" w:date="2017-10-22T19:45:00Z">
              <w:rPr/>
            </w:rPrChange>
          </w:rPr>
          <w:delText>Check – Enable JSON editing</w:delText>
        </w:r>
      </w:del>
    </w:p>
    <w:p w14:paraId="5CF1617A" w14:textId="09CA7831" w:rsidR="00AD0657" w:rsidRPr="00CA52EF" w:rsidDel="005D502E" w:rsidRDefault="00AD0657" w:rsidP="007E551E">
      <w:pPr>
        <w:pStyle w:val="ListParagraph"/>
        <w:widowControl w:val="0"/>
        <w:numPr>
          <w:ilvl w:val="2"/>
          <w:numId w:val="42"/>
        </w:numPr>
        <w:tabs>
          <w:tab w:val="left" w:pos="821"/>
        </w:tabs>
        <w:spacing w:after="0" w:line="240" w:lineRule="auto"/>
        <w:ind w:right="278"/>
        <w:jc w:val="left"/>
        <w:rPr>
          <w:del w:id="2632" w:author="Jay" w:date="2017-10-22T20:09:00Z"/>
          <w:rFonts w:ascii="Calibri" w:hAnsi="Calibri"/>
          <w:rPrChange w:id="2633" w:author="Jay" w:date="2017-10-22T19:45:00Z">
            <w:rPr>
              <w:del w:id="2634" w:author="Jay" w:date="2017-10-22T20:09:00Z"/>
            </w:rPr>
          </w:rPrChange>
        </w:rPr>
      </w:pPr>
      <w:del w:id="2635" w:author="Jay" w:date="2017-10-22T20:09:00Z">
        <w:r w:rsidRPr="00CA52EF" w:rsidDel="005D502E">
          <w:rPr>
            <w:rFonts w:ascii="Calibri" w:hAnsi="Calibri"/>
            <w:rPrChange w:id="2636" w:author="Jay" w:date="2017-10-22T19:45:00Z">
              <w:rPr/>
            </w:rPrChange>
          </w:rPr>
          <w:delText>Paste the previously copied JSON mapping configuration from your old DMS task</w:delText>
        </w:r>
      </w:del>
    </w:p>
    <w:p w14:paraId="590563D0" w14:textId="1AADC751" w:rsidR="00E163C5" w:rsidRPr="00CA52EF" w:rsidDel="005D502E" w:rsidRDefault="00E163C5" w:rsidP="00E163C5">
      <w:pPr>
        <w:pStyle w:val="ListParagraph"/>
        <w:widowControl w:val="0"/>
        <w:numPr>
          <w:ilvl w:val="1"/>
          <w:numId w:val="42"/>
        </w:numPr>
        <w:tabs>
          <w:tab w:val="left" w:pos="821"/>
        </w:tabs>
        <w:spacing w:after="0" w:line="240" w:lineRule="auto"/>
        <w:ind w:right="278"/>
        <w:jc w:val="left"/>
        <w:rPr>
          <w:del w:id="2637" w:author="Jay" w:date="2017-10-22T20:09:00Z"/>
          <w:rFonts w:ascii="Calibri" w:hAnsi="Calibri"/>
          <w:rPrChange w:id="2638" w:author="Jay" w:date="2017-10-22T19:45:00Z">
            <w:rPr>
              <w:del w:id="2639" w:author="Jay" w:date="2017-10-22T20:09:00Z"/>
            </w:rPr>
          </w:rPrChange>
        </w:rPr>
      </w:pPr>
      <w:del w:id="2640" w:author="Jay" w:date="2017-10-22T20:09:00Z">
        <w:r w:rsidRPr="00CA52EF" w:rsidDel="005D502E">
          <w:rPr>
            <w:rFonts w:ascii="Calibri" w:hAnsi="Calibri"/>
            <w:rPrChange w:id="2641" w:author="Jay" w:date="2017-10-22T19:45:00Z">
              <w:rPr/>
            </w:rPrChange>
          </w:rPr>
          <w:delText xml:space="preserve">Click on </w:delText>
        </w:r>
        <w:r w:rsidRPr="00CA52EF" w:rsidDel="005D502E">
          <w:rPr>
            <w:rFonts w:ascii="Calibri" w:hAnsi="Calibri"/>
            <w:b/>
            <w:rPrChange w:id="2642" w:author="Jay" w:date="2017-10-22T19:45:00Z">
              <w:rPr>
                <w:b/>
              </w:rPr>
            </w:rPrChange>
          </w:rPr>
          <w:delText>Create Task</w:delText>
        </w:r>
        <w:r w:rsidRPr="00CA52EF" w:rsidDel="005D502E">
          <w:rPr>
            <w:rFonts w:ascii="Calibri" w:hAnsi="Calibri"/>
            <w:rPrChange w:id="2643" w:author="Jay" w:date="2017-10-22T19:45:00Z">
              <w:rPr/>
            </w:rPrChange>
          </w:rPr>
          <w:delText xml:space="preserve"> (Ensure your configuration looks like screen</w:delText>
        </w:r>
        <w:r w:rsidR="00F64890" w:rsidRPr="00CA52EF" w:rsidDel="005D502E">
          <w:rPr>
            <w:rFonts w:ascii="Calibri" w:hAnsi="Calibri"/>
            <w:rPrChange w:id="2644" w:author="Jay" w:date="2017-10-22T19:45:00Z">
              <w:rPr/>
            </w:rPrChange>
          </w:rPr>
          <w:delText>shots</w:delText>
        </w:r>
        <w:r w:rsidRPr="00CA52EF" w:rsidDel="005D502E">
          <w:rPr>
            <w:rFonts w:ascii="Calibri" w:hAnsi="Calibri"/>
            <w:rPrChange w:id="2645" w:author="Jay" w:date="2017-10-22T19:45:00Z">
              <w:rPr/>
            </w:rPrChange>
          </w:rPr>
          <w:delText xml:space="preserve"> below)</w:delText>
        </w:r>
      </w:del>
    </w:p>
    <w:p w14:paraId="3EC251BF" w14:textId="7E04BEB5" w:rsidR="00E163C5" w:rsidRPr="00CA52EF" w:rsidRDefault="00E163C5" w:rsidP="00E163C5">
      <w:pPr>
        <w:widowControl w:val="0"/>
        <w:tabs>
          <w:tab w:val="left" w:pos="821"/>
        </w:tabs>
        <w:ind w:right="278"/>
        <w:rPr>
          <w:rFonts w:ascii="Calibri" w:hAnsi="Calibri"/>
          <w:rPrChange w:id="2646" w:author="Jay" w:date="2017-10-22T19:45:00Z">
            <w:rPr/>
          </w:rPrChange>
        </w:rPr>
      </w:pPr>
      <w:del w:id="2647" w:author="Jay" w:date="2017-10-22T20:09:00Z">
        <w:r w:rsidRPr="00CA52EF" w:rsidDel="005D502E">
          <w:rPr>
            <w:rFonts w:ascii="Calibri" w:hAnsi="Calibri"/>
            <w:noProof/>
            <w:rPrChange w:id="2648" w:author="Jay" w:date="2017-10-22T19:45:00Z">
              <w:rPr>
                <w:noProof/>
              </w:rPr>
            </w:rPrChange>
          </w:rPr>
          <w:drawing>
            <wp:inline distT="0" distB="0" distL="0" distR="0" wp14:anchorId="3F70C2FF" wp14:editId="17153120">
              <wp:extent cx="2472190" cy="320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2472190" cy="3200400"/>
                      </a:xfrm>
                      <a:prstGeom prst="rect">
                        <a:avLst/>
                      </a:prstGeom>
                    </pic:spPr>
                  </pic:pic>
                </a:graphicData>
              </a:graphic>
            </wp:inline>
          </w:drawing>
        </w:r>
      </w:del>
    </w:p>
    <w:p w14:paraId="17A33F99" w14:textId="20CF6E88" w:rsidR="00B13251" w:rsidRPr="005D502E" w:rsidDel="005D502E" w:rsidRDefault="005D502E" w:rsidP="00E163C5">
      <w:pPr>
        <w:widowControl w:val="0"/>
        <w:tabs>
          <w:tab w:val="left" w:pos="821"/>
        </w:tabs>
        <w:ind w:right="278"/>
        <w:rPr>
          <w:del w:id="2649" w:author="Jay" w:date="2017-10-22T20:09:00Z"/>
          <w:rFonts w:ascii="Calibri" w:hAnsi="Calibri"/>
          <w:sz w:val="20"/>
          <w:szCs w:val="20"/>
          <w:rPrChange w:id="2650" w:author="Jay" w:date="2017-10-22T20:10:00Z">
            <w:rPr>
              <w:del w:id="2651" w:author="Jay" w:date="2017-10-22T20:09:00Z"/>
            </w:rPr>
          </w:rPrChange>
        </w:rPr>
      </w:pPr>
      <w:ins w:id="2652" w:author="Jay" w:date="2017-10-22T20:09:00Z">
        <w:r w:rsidRPr="005D502E">
          <w:rPr>
            <w:rFonts w:ascii="Calibri" w:hAnsi="Calibri"/>
            <w:sz w:val="20"/>
            <w:szCs w:val="20"/>
            <w:rPrChange w:id="2653" w:author="Jay" w:date="2017-10-22T20:10:00Z">
              <w:rPr>
                <w:rFonts w:ascii="Calibri" w:hAnsi="Calibri"/>
              </w:rPr>
            </w:rPrChange>
          </w:rPr>
          <w:t xml:space="preserve">Give it few minutes to complete the load. </w:t>
        </w:r>
      </w:ins>
      <w:del w:id="2654" w:author="Jay" w:date="2017-10-22T20:09:00Z">
        <w:r w:rsidR="00B13251" w:rsidRPr="005D502E" w:rsidDel="005D502E">
          <w:rPr>
            <w:rFonts w:ascii="Calibri" w:hAnsi="Calibri"/>
            <w:noProof/>
            <w:sz w:val="20"/>
            <w:szCs w:val="20"/>
            <w:rPrChange w:id="2655" w:author="Jay" w:date="2017-10-22T20:10:00Z">
              <w:rPr>
                <w:noProof/>
              </w:rPr>
            </w:rPrChange>
          </w:rPr>
          <w:drawing>
            <wp:inline distT="0" distB="0" distL="0" distR="0" wp14:anchorId="4562A030" wp14:editId="5C3BDCF2">
              <wp:extent cx="2749639" cy="320021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2749797" cy="3200400"/>
                      </a:xfrm>
                      <a:prstGeom prst="rect">
                        <a:avLst/>
                      </a:prstGeom>
                      <a:ln>
                        <a:noFill/>
                      </a:ln>
                      <a:extLst>
                        <a:ext uri="{53640926-AAD7-44D8-BBD7-CCE9431645EC}">
                          <a14:shadowObscured xmlns:a14="http://schemas.microsoft.com/office/drawing/2010/main"/>
                        </a:ext>
                      </a:extLst>
                    </pic:spPr>
                  </pic:pic>
                </a:graphicData>
              </a:graphic>
            </wp:inline>
          </w:drawing>
        </w:r>
      </w:del>
    </w:p>
    <w:p w14:paraId="4C6DFFC1" w14:textId="1CEBF57D" w:rsidR="000C48F6" w:rsidRPr="00CA52EF" w:rsidRDefault="003F0B90">
      <w:pPr>
        <w:widowControl w:val="0"/>
        <w:tabs>
          <w:tab w:val="left" w:pos="821"/>
        </w:tabs>
        <w:ind w:right="278"/>
        <w:rPr>
          <w:rFonts w:ascii="Calibri" w:hAnsi="Calibri" w:cstheme="minorBidi"/>
          <w:sz w:val="20"/>
          <w:szCs w:val="20"/>
          <w:lang w:eastAsia="ja-JP"/>
          <w:rPrChange w:id="2656" w:author="Jay" w:date="2017-10-22T19:45:00Z">
            <w:rPr/>
          </w:rPrChange>
        </w:rPr>
        <w:pPrChange w:id="2657" w:author="Jay" w:date="2017-10-22T20:09:00Z">
          <w:pPr/>
        </w:pPrChange>
      </w:pPr>
      <w:r w:rsidRPr="00CA52EF">
        <w:rPr>
          <w:rFonts w:ascii="Calibri" w:hAnsi="Calibri" w:cstheme="minorBidi"/>
          <w:sz w:val="20"/>
          <w:szCs w:val="20"/>
          <w:lang w:eastAsia="ja-JP"/>
          <w:rPrChange w:id="2658" w:author="Jay" w:date="2017-10-22T19:45:00Z">
            <w:rPr/>
          </w:rPrChange>
        </w:rPr>
        <w:t xml:space="preserve">At this </w:t>
      </w:r>
      <w:r w:rsidR="00EE1FB1" w:rsidRPr="00CA52EF">
        <w:rPr>
          <w:rFonts w:ascii="Calibri" w:hAnsi="Calibri" w:cstheme="minorBidi"/>
          <w:sz w:val="20"/>
          <w:szCs w:val="20"/>
          <w:lang w:eastAsia="ja-JP"/>
          <w:rPrChange w:id="2659" w:author="Jay" w:date="2017-10-22T19:45:00Z">
            <w:rPr/>
          </w:rPrChange>
        </w:rPr>
        <w:t>stage,</w:t>
      </w:r>
      <w:r w:rsidRPr="00CA52EF">
        <w:rPr>
          <w:rFonts w:ascii="Calibri" w:hAnsi="Calibri" w:cstheme="minorBidi"/>
          <w:sz w:val="20"/>
          <w:szCs w:val="20"/>
          <w:lang w:eastAsia="ja-JP"/>
          <w:rPrChange w:id="2660" w:author="Jay" w:date="2017-10-22T19:45:00Z">
            <w:rPr/>
          </w:rPrChange>
        </w:rPr>
        <w:t xml:space="preserve"> the database migration task should load 100% of data from Oracle to Postgres. </w:t>
      </w:r>
      <w:del w:id="2661" w:author="Jay" w:date="2017-10-22T19:38:00Z">
        <w:r w:rsidRPr="00CA52EF" w:rsidDel="00B150D3">
          <w:rPr>
            <w:rFonts w:ascii="Calibri" w:hAnsi="Calibri" w:cstheme="minorBidi"/>
            <w:sz w:val="20"/>
            <w:szCs w:val="20"/>
            <w:lang w:eastAsia="ja-JP"/>
            <w:rPrChange w:id="2662" w:author="Jay" w:date="2017-10-22T19:45:00Z">
              <w:rPr/>
            </w:rPrChange>
          </w:rPr>
          <w:delText>(This will usually take few 10s of minutes)</w:delText>
        </w:r>
      </w:del>
    </w:p>
    <w:p w14:paraId="1DA12F64" w14:textId="73E05D33" w:rsidR="00C55948" w:rsidRPr="00CA52EF" w:rsidRDefault="00AD068C" w:rsidP="00AD068C">
      <w:pPr>
        <w:pStyle w:val="ListParagraph"/>
        <w:numPr>
          <w:ilvl w:val="0"/>
          <w:numId w:val="42"/>
        </w:numPr>
        <w:rPr>
          <w:rFonts w:ascii="Calibri" w:hAnsi="Calibri"/>
          <w:rPrChange w:id="2663" w:author="Jay" w:date="2017-10-22T19:45:00Z">
            <w:rPr/>
          </w:rPrChange>
        </w:rPr>
      </w:pPr>
      <w:r w:rsidRPr="00CA52EF">
        <w:rPr>
          <w:rFonts w:ascii="Calibri" w:hAnsi="Calibri"/>
          <w:rPrChange w:id="2664" w:author="Jay" w:date="2017-10-22T19:45:00Z">
            <w:rPr/>
          </w:rPrChange>
        </w:rPr>
        <w:t>Monitoring the progress for your database migration task</w:t>
      </w:r>
    </w:p>
    <w:p w14:paraId="0420A82C" w14:textId="5A26FBC9" w:rsidR="00AD068C" w:rsidRPr="00CA52EF" w:rsidDel="005D502E" w:rsidRDefault="004E1AF3" w:rsidP="00AD068C">
      <w:pPr>
        <w:pStyle w:val="ListParagraph"/>
        <w:numPr>
          <w:ilvl w:val="1"/>
          <w:numId w:val="42"/>
        </w:numPr>
        <w:rPr>
          <w:del w:id="2665" w:author="Jay" w:date="2017-10-22T20:10:00Z"/>
          <w:rFonts w:ascii="Calibri" w:hAnsi="Calibri"/>
          <w:rPrChange w:id="2666" w:author="Jay" w:date="2017-10-22T19:45:00Z">
            <w:rPr>
              <w:del w:id="2667" w:author="Jay" w:date="2017-10-22T20:10:00Z"/>
            </w:rPr>
          </w:rPrChange>
        </w:rPr>
      </w:pPr>
      <w:del w:id="2668" w:author="Jay" w:date="2017-10-22T20:10:00Z">
        <w:r w:rsidRPr="00CA52EF" w:rsidDel="005D502E">
          <w:rPr>
            <w:rFonts w:ascii="Calibri" w:hAnsi="Calibri"/>
            <w:rPrChange w:id="2669" w:author="Jay" w:date="2017-10-22T19:45:00Z">
              <w:rPr/>
            </w:rPrChange>
          </w:rPr>
          <w:delText>Select your newly create database migration task</w:delText>
        </w:r>
      </w:del>
    </w:p>
    <w:p w14:paraId="21FC4878" w14:textId="540F4944" w:rsidR="004E1AF3" w:rsidRPr="00CA52EF" w:rsidDel="00B150D3" w:rsidRDefault="004E1AF3" w:rsidP="00AD068C">
      <w:pPr>
        <w:pStyle w:val="ListParagraph"/>
        <w:numPr>
          <w:ilvl w:val="1"/>
          <w:numId w:val="42"/>
        </w:numPr>
        <w:rPr>
          <w:del w:id="2670" w:author="Jay" w:date="2017-10-22T19:38:00Z"/>
          <w:rFonts w:ascii="Calibri" w:hAnsi="Calibri"/>
          <w:rPrChange w:id="2671" w:author="Jay" w:date="2017-10-22T19:45:00Z">
            <w:rPr>
              <w:del w:id="2672" w:author="Jay" w:date="2017-10-22T19:38:00Z"/>
            </w:rPr>
          </w:rPrChange>
        </w:rPr>
      </w:pPr>
      <w:del w:id="2673" w:author="Jay" w:date="2017-10-22T19:38:00Z">
        <w:r w:rsidRPr="00CA52EF" w:rsidDel="00B150D3">
          <w:rPr>
            <w:rFonts w:ascii="Calibri" w:hAnsi="Calibri"/>
            <w:rPrChange w:id="2674" w:author="Jay" w:date="2017-10-22T19:45:00Z">
              <w:rPr/>
            </w:rPrChange>
          </w:rPr>
          <w:delText>Click on ‘Task monitoring’ tab &amp; review the cloud watch metrics for your task</w:delText>
        </w:r>
      </w:del>
    </w:p>
    <w:p w14:paraId="3F279852" w14:textId="3A353191" w:rsidR="004E1AF3" w:rsidRPr="00CA52EF" w:rsidDel="005D502E" w:rsidRDefault="004E1AF3" w:rsidP="00AD068C">
      <w:pPr>
        <w:pStyle w:val="ListParagraph"/>
        <w:numPr>
          <w:ilvl w:val="1"/>
          <w:numId w:val="42"/>
        </w:numPr>
        <w:rPr>
          <w:del w:id="2675" w:author="Jay" w:date="2017-10-22T20:10:00Z"/>
          <w:rFonts w:ascii="Calibri" w:hAnsi="Calibri"/>
          <w:rPrChange w:id="2676" w:author="Jay" w:date="2017-10-22T19:45:00Z">
            <w:rPr>
              <w:del w:id="2677" w:author="Jay" w:date="2017-10-22T20:10:00Z"/>
            </w:rPr>
          </w:rPrChange>
        </w:rPr>
      </w:pPr>
      <w:r w:rsidRPr="00CA52EF">
        <w:rPr>
          <w:rFonts w:ascii="Calibri" w:hAnsi="Calibri"/>
          <w:rPrChange w:id="2678" w:author="Jay" w:date="2017-10-22T19:45:00Z">
            <w:rPr/>
          </w:rPrChange>
        </w:rPr>
        <w:t>Click on ‘Table statistics’ tab &amp; review table level stats for your migration</w:t>
      </w:r>
    </w:p>
    <w:p w14:paraId="581F0CA6" w14:textId="77777777" w:rsidR="004E1AF3" w:rsidRPr="005D502E" w:rsidDel="005D502E" w:rsidRDefault="004E1AF3">
      <w:pPr>
        <w:pStyle w:val="ListParagraph"/>
        <w:numPr>
          <w:ilvl w:val="1"/>
          <w:numId w:val="42"/>
        </w:numPr>
        <w:rPr>
          <w:del w:id="2679" w:author="Jay" w:date="2017-10-22T20:10:00Z"/>
          <w:rFonts w:ascii="Calibri" w:hAnsi="Calibri"/>
          <w:rPrChange w:id="2680" w:author="Jay" w:date="2017-10-22T20:10:00Z">
            <w:rPr>
              <w:del w:id="2681" w:author="Jay" w:date="2017-10-22T20:10:00Z"/>
            </w:rPr>
          </w:rPrChange>
        </w:rPr>
        <w:pPrChange w:id="2682" w:author="Jay" w:date="2017-10-22T20:10:00Z">
          <w:pPr/>
        </w:pPrChange>
      </w:pPr>
    </w:p>
    <w:p w14:paraId="656CE52F" w14:textId="77777777" w:rsidR="00C55948" w:rsidRPr="005D502E" w:rsidRDefault="00C55948">
      <w:pPr>
        <w:pStyle w:val="ListParagraph"/>
        <w:numPr>
          <w:ilvl w:val="1"/>
          <w:numId w:val="42"/>
        </w:numPr>
        <w:rPr>
          <w:rFonts w:ascii="Calibri" w:hAnsi="Calibri"/>
          <w:rPrChange w:id="2683" w:author="Jay" w:date="2017-10-22T20:10:00Z">
            <w:rPr/>
          </w:rPrChange>
        </w:rPr>
        <w:pPrChange w:id="2684" w:author="Jay" w:date="2017-10-22T20:10:00Z">
          <w:pPr/>
        </w:pPrChange>
      </w:pPr>
    </w:p>
    <w:p w14:paraId="65DA939B" w14:textId="6DE7CF1B" w:rsidR="00D21283" w:rsidRDefault="00D21283" w:rsidP="00BE4A4F">
      <w:pPr>
        <w:rPr>
          <w:ins w:id="2685" w:author="Jay" w:date="2017-10-22T20:10:00Z"/>
          <w:rFonts w:ascii="Calibri" w:hAnsi="Calibri"/>
        </w:rPr>
      </w:pPr>
      <w:r w:rsidRPr="00CA52EF">
        <w:rPr>
          <w:rFonts w:ascii="Calibri" w:hAnsi="Calibri"/>
          <w:noProof/>
          <w:rPrChange w:id="2686" w:author="Jay" w:date="2017-10-22T19:45:00Z">
            <w:rPr>
              <w:noProof/>
            </w:rPr>
          </w:rPrChange>
        </w:rPr>
        <w:drawing>
          <wp:inline distT="0" distB="0" distL="0" distR="0" wp14:anchorId="710132F2" wp14:editId="681FB851">
            <wp:extent cx="6103100" cy="45160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6110618" cy="4521602"/>
                    </a:xfrm>
                    <a:prstGeom prst="rect">
                      <a:avLst/>
                    </a:prstGeom>
                  </pic:spPr>
                </pic:pic>
              </a:graphicData>
            </a:graphic>
          </wp:inline>
        </w:drawing>
      </w:r>
    </w:p>
    <w:p w14:paraId="02F20408" w14:textId="77777777" w:rsidR="005D502E" w:rsidRPr="00CA52EF" w:rsidRDefault="005D502E" w:rsidP="00BE4A4F">
      <w:pPr>
        <w:rPr>
          <w:rFonts w:ascii="Calibri" w:hAnsi="Calibri"/>
          <w:rPrChange w:id="2687" w:author="Jay" w:date="2017-10-22T19:45:00Z">
            <w:rPr/>
          </w:rPrChange>
        </w:rPr>
      </w:pPr>
    </w:p>
    <w:p w14:paraId="051169CA" w14:textId="5F8E0BD6" w:rsidR="00D21283" w:rsidRPr="00CA52EF" w:rsidRDefault="00027A33" w:rsidP="00945430">
      <w:pPr>
        <w:pStyle w:val="Title"/>
        <w:rPr>
          <w:rFonts w:ascii="Calibri" w:hAnsi="Calibri"/>
          <w:rPrChange w:id="2688" w:author="Jay" w:date="2017-10-22T19:45:00Z">
            <w:rPr/>
          </w:rPrChange>
        </w:rPr>
      </w:pPr>
      <w:r w:rsidRPr="00CA52EF">
        <w:rPr>
          <w:rFonts w:ascii="Calibri" w:hAnsi="Calibri"/>
          <w:u w:val="single"/>
          <w:rPrChange w:id="2689" w:author="Jay" w:date="2017-10-22T19:45:00Z">
            <w:rPr>
              <w:u w:val="single"/>
            </w:rPr>
          </w:rPrChange>
        </w:rPr>
        <w:t xml:space="preserve">Executing transactions on the source to test CDC </w:t>
      </w:r>
    </w:p>
    <w:p w14:paraId="1A37D316" w14:textId="68D5700B" w:rsidR="000C48F6" w:rsidRPr="00CA52EF" w:rsidRDefault="000C48F6" w:rsidP="00027A33">
      <w:pPr>
        <w:rPr>
          <w:rFonts w:ascii="Calibri" w:hAnsi="Calibri"/>
          <w:rPrChange w:id="2690" w:author="Jay" w:date="2017-10-22T19:45:00Z">
            <w:rPr/>
          </w:rPrChange>
        </w:rPr>
      </w:pPr>
    </w:p>
    <w:p w14:paraId="56555A41" w14:textId="1BF5174D" w:rsidR="00945430" w:rsidRPr="00CA52EF" w:rsidRDefault="00F31F00" w:rsidP="00027A33">
      <w:pPr>
        <w:rPr>
          <w:rFonts w:ascii="Calibri" w:hAnsi="Calibri"/>
          <w:sz w:val="20"/>
          <w:szCs w:val="20"/>
          <w:rPrChange w:id="2691" w:author="Jay" w:date="2017-10-22T19:45:00Z">
            <w:rPr/>
          </w:rPrChange>
        </w:rPr>
      </w:pPr>
      <w:del w:id="2692" w:author="Jay" w:date="2017-10-22T19:40:00Z">
        <w:r w:rsidRPr="00CA52EF" w:rsidDel="00B150D3">
          <w:rPr>
            <w:rFonts w:ascii="Calibri" w:hAnsi="Calibri"/>
            <w:sz w:val="20"/>
            <w:szCs w:val="20"/>
            <w:rPrChange w:id="2693" w:author="Jay" w:date="2017-10-22T19:45:00Z">
              <w:rPr/>
            </w:rPrChange>
          </w:rPr>
          <w:delText xml:space="preserve">Once your task’s initial load is </w:delText>
        </w:r>
        <w:r w:rsidR="00D77C52" w:rsidRPr="00CA52EF" w:rsidDel="00B150D3">
          <w:rPr>
            <w:rFonts w:ascii="Calibri" w:hAnsi="Calibri"/>
            <w:sz w:val="20"/>
            <w:szCs w:val="20"/>
            <w:rPrChange w:id="2694" w:author="Jay" w:date="2017-10-22T19:45:00Z">
              <w:rPr/>
            </w:rPrChange>
          </w:rPr>
          <w:delText>completed</w:delText>
        </w:r>
      </w:del>
      <w:ins w:id="2695" w:author="Jay" w:date="2017-10-22T19:40:00Z">
        <w:r w:rsidR="00B150D3" w:rsidRPr="00CA52EF">
          <w:rPr>
            <w:rFonts w:ascii="Calibri" w:hAnsi="Calibri"/>
            <w:sz w:val="20"/>
            <w:szCs w:val="20"/>
          </w:rPr>
          <w:t>In this step,</w:t>
        </w:r>
      </w:ins>
      <w:ins w:id="2696" w:author="Jay" w:date="2017-10-22T19:39:00Z">
        <w:r w:rsidR="00B150D3" w:rsidRPr="00CA52EF">
          <w:rPr>
            <w:rFonts w:ascii="Calibri" w:hAnsi="Calibri"/>
            <w:sz w:val="20"/>
            <w:szCs w:val="20"/>
          </w:rPr>
          <w:t xml:space="preserve"> </w:t>
        </w:r>
      </w:ins>
      <w:del w:id="2697" w:author="Jay" w:date="2017-10-22T19:39:00Z">
        <w:r w:rsidRPr="00CA52EF" w:rsidDel="00B150D3">
          <w:rPr>
            <w:rFonts w:ascii="Calibri" w:hAnsi="Calibri"/>
            <w:sz w:val="20"/>
            <w:szCs w:val="20"/>
            <w:rPrChange w:id="2698" w:author="Jay" w:date="2017-10-22T19:45:00Z">
              <w:rPr/>
            </w:rPrChange>
          </w:rPr>
          <w:delText>.</w:delText>
        </w:r>
      </w:del>
      <w:ins w:id="2699" w:author="Jay" w:date="2017-10-22T19:39:00Z">
        <w:r w:rsidR="00B150D3" w:rsidRPr="00CA52EF">
          <w:rPr>
            <w:rFonts w:ascii="Calibri" w:hAnsi="Calibri"/>
            <w:sz w:val="20"/>
            <w:szCs w:val="20"/>
          </w:rPr>
          <w:t>y</w:t>
        </w:r>
      </w:ins>
      <w:del w:id="2700" w:author="Jay" w:date="2017-10-22T19:39:00Z">
        <w:r w:rsidRPr="00CA52EF" w:rsidDel="00B150D3">
          <w:rPr>
            <w:rFonts w:ascii="Calibri" w:hAnsi="Calibri"/>
            <w:sz w:val="20"/>
            <w:szCs w:val="20"/>
            <w:rPrChange w:id="2701" w:author="Jay" w:date="2017-10-22T19:45:00Z">
              <w:rPr/>
            </w:rPrChange>
          </w:rPr>
          <w:delText xml:space="preserve"> Y</w:delText>
        </w:r>
      </w:del>
      <w:r w:rsidR="00945430" w:rsidRPr="00CA52EF">
        <w:rPr>
          <w:rFonts w:ascii="Calibri" w:hAnsi="Calibri"/>
          <w:sz w:val="20"/>
          <w:szCs w:val="20"/>
          <w:rPrChange w:id="2702" w:author="Jay" w:date="2017-10-22T19:45:00Z">
            <w:rPr/>
          </w:rPrChange>
        </w:rPr>
        <w:t xml:space="preserve">ou </w:t>
      </w:r>
      <w:del w:id="2703" w:author="Jay" w:date="2017-10-22T19:40:00Z">
        <w:r w:rsidR="00945430" w:rsidRPr="00CA52EF" w:rsidDel="00B150D3">
          <w:rPr>
            <w:rFonts w:ascii="Calibri" w:hAnsi="Calibri"/>
            <w:sz w:val="20"/>
            <w:szCs w:val="20"/>
            <w:rPrChange w:id="2704" w:author="Jay" w:date="2017-10-22T19:45:00Z">
              <w:rPr/>
            </w:rPrChange>
          </w:rPr>
          <w:delText xml:space="preserve">might </w:delText>
        </w:r>
      </w:del>
      <w:ins w:id="2705" w:author="Jay" w:date="2017-10-22T19:40:00Z">
        <w:r w:rsidR="00B150D3" w:rsidRPr="00CA52EF">
          <w:rPr>
            <w:rFonts w:ascii="Calibri" w:hAnsi="Calibri"/>
            <w:sz w:val="20"/>
            <w:szCs w:val="20"/>
          </w:rPr>
          <w:t xml:space="preserve">will </w:t>
        </w:r>
      </w:ins>
      <w:del w:id="2706" w:author="Jay" w:date="2017-10-22T19:40:00Z">
        <w:r w:rsidR="00945430" w:rsidRPr="00CA52EF" w:rsidDel="00B150D3">
          <w:rPr>
            <w:rFonts w:ascii="Calibri" w:hAnsi="Calibri"/>
            <w:sz w:val="20"/>
            <w:szCs w:val="20"/>
            <w:rPrChange w:id="2707" w:author="Jay" w:date="2017-10-22T19:45:00Z">
              <w:rPr/>
            </w:rPrChange>
          </w:rPr>
          <w:delText xml:space="preserve">want to </w:delText>
        </w:r>
      </w:del>
      <w:r w:rsidR="00945430" w:rsidRPr="00CA52EF">
        <w:rPr>
          <w:rFonts w:ascii="Calibri" w:hAnsi="Calibri"/>
          <w:sz w:val="20"/>
          <w:szCs w:val="20"/>
          <w:rPrChange w:id="2708" w:author="Jay" w:date="2017-10-22T19:45:00Z">
            <w:rPr/>
          </w:rPrChange>
        </w:rPr>
        <w:t>execute a few transactions on the source</w:t>
      </w:r>
      <w:ins w:id="2709" w:author="Jay" w:date="2017-10-22T19:39:00Z">
        <w:r w:rsidR="00B150D3" w:rsidRPr="00CA52EF">
          <w:rPr>
            <w:rFonts w:ascii="Calibri" w:hAnsi="Calibri"/>
            <w:sz w:val="20"/>
            <w:szCs w:val="20"/>
          </w:rPr>
          <w:t xml:space="preserve"> to confirm your changes are migrated to target database. </w:t>
        </w:r>
      </w:ins>
      <w:del w:id="2710" w:author="Jay" w:date="2017-10-22T19:39:00Z">
        <w:r w:rsidR="00945430" w:rsidRPr="00CA52EF" w:rsidDel="00B150D3">
          <w:rPr>
            <w:rFonts w:ascii="Calibri" w:hAnsi="Calibri"/>
            <w:sz w:val="20"/>
            <w:szCs w:val="20"/>
            <w:rPrChange w:id="2711" w:author="Jay" w:date="2017-10-22T19:45:00Z">
              <w:rPr/>
            </w:rPrChange>
          </w:rPr>
          <w:delText xml:space="preserve">. </w:delText>
        </w:r>
      </w:del>
      <w:moveFromRangeStart w:id="2712" w:author="Jay" w:date="2017-10-22T19:41:00Z" w:name="move496464598"/>
      <w:moveFrom w:id="2713" w:author="Jay" w:date="2017-10-22T19:41:00Z">
        <w:r w:rsidR="00945430" w:rsidRPr="00CA52EF" w:rsidDel="00B150D3">
          <w:rPr>
            <w:rFonts w:ascii="Calibri" w:hAnsi="Calibri"/>
            <w:sz w:val="20"/>
            <w:szCs w:val="20"/>
            <w:rPrChange w:id="2714" w:author="Jay" w:date="2017-10-22T19:45:00Z">
              <w:rPr/>
            </w:rPrChange>
          </w:rPr>
          <w:t>So, connect to your source database as dbmaster using your favorite tool: SQLDeveloper, DBeaver or even SQL*Plus!</w:t>
        </w:r>
      </w:moveFrom>
      <w:moveFromRangeEnd w:id="2712"/>
    </w:p>
    <w:p w14:paraId="248BB825" w14:textId="4A221DEB" w:rsidR="00B150D3" w:rsidRPr="00CA52EF" w:rsidRDefault="00B150D3" w:rsidP="004E6F7D">
      <w:pPr>
        <w:pStyle w:val="ListParagraph"/>
        <w:numPr>
          <w:ilvl w:val="0"/>
          <w:numId w:val="42"/>
        </w:numPr>
        <w:rPr>
          <w:ins w:id="2715" w:author="Jay" w:date="2017-10-22T19:41:00Z"/>
          <w:rFonts w:ascii="Calibri" w:hAnsi="Calibri"/>
        </w:rPr>
      </w:pPr>
      <w:ins w:id="2716" w:author="Jay" w:date="2017-10-22T19:41:00Z">
        <w:r w:rsidRPr="00CA52EF">
          <w:rPr>
            <w:rFonts w:ascii="Calibri" w:hAnsi="Calibri"/>
          </w:rPr>
          <w:t>C</w:t>
        </w:r>
      </w:ins>
      <w:moveToRangeStart w:id="2717" w:author="Jay" w:date="2017-10-22T19:41:00Z" w:name="move496464598"/>
      <w:moveTo w:id="2718" w:author="Jay" w:date="2017-10-22T19:41:00Z">
        <w:del w:id="2719" w:author="Jay" w:date="2017-10-22T19:41:00Z">
          <w:r w:rsidRPr="00CA52EF" w:rsidDel="00B150D3">
            <w:rPr>
              <w:rFonts w:ascii="Calibri" w:hAnsi="Calibri"/>
            </w:rPr>
            <w:delText>So, c</w:delText>
          </w:r>
        </w:del>
        <w:r w:rsidRPr="00CA52EF">
          <w:rPr>
            <w:rFonts w:ascii="Calibri" w:hAnsi="Calibri"/>
          </w:rPr>
          <w:t>onnect to your source database as dbmaster using your favorite tool: SQLDeveloper, DBeaver or even SQL*Plus!</w:t>
        </w:r>
      </w:moveTo>
      <w:moveToRangeEnd w:id="2717"/>
    </w:p>
    <w:p w14:paraId="769068C1" w14:textId="3C879069" w:rsidR="004E6F7D" w:rsidRPr="00CA52EF" w:rsidRDefault="00945430" w:rsidP="004E6F7D">
      <w:pPr>
        <w:pStyle w:val="ListParagraph"/>
        <w:numPr>
          <w:ilvl w:val="0"/>
          <w:numId w:val="42"/>
        </w:numPr>
        <w:rPr>
          <w:rFonts w:ascii="Calibri" w:hAnsi="Calibri"/>
          <w:rPrChange w:id="2720" w:author="Jay" w:date="2017-10-22T19:45:00Z">
            <w:rPr/>
          </w:rPrChange>
        </w:rPr>
      </w:pPr>
      <w:r w:rsidRPr="00CA52EF">
        <w:rPr>
          <w:rFonts w:ascii="Calibri" w:hAnsi="Calibri"/>
          <w:rPrChange w:id="2721" w:author="Jay" w:date="2017-10-22T19:45:00Z">
            <w:rPr/>
          </w:rPrChange>
        </w:rPr>
        <w:t xml:space="preserve">Execute the following </w:t>
      </w:r>
      <w:ins w:id="2722" w:author="Jay" w:date="2017-10-22T19:42:00Z">
        <w:r w:rsidR="00907A9D" w:rsidRPr="00CA52EF">
          <w:rPr>
            <w:rFonts w:ascii="Calibri" w:hAnsi="Calibri"/>
          </w:rPr>
          <w:t xml:space="preserve">SQL statement </w:t>
        </w:r>
      </w:ins>
      <w:r w:rsidRPr="00CA52EF">
        <w:rPr>
          <w:rFonts w:ascii="Calibri" w:hAnsi="Calibri"/>
          <w:rPrChange w:id="2723" w:author="Jay" w:date="2017-10-22T19:45:00Z">
            <w:rPr/>
          </w:rPrChange>
        </w:rPr>
        <w:t>to sell some tickets:</w:t>
      </w:r>
    </w:p>
    <w:p w14:paraId="3E1EC53A" w14:textId="480AECAF" w:rsidR="00945430" w:rsidRPr="00CA52EF" w:rsidRDefault="004E6F7D" w:rsidP="004E6F7D">
      <w:pPr>
        <w:pStyle w:val="ListParagraph"/>
        <w:numPr>
          <w:ilvl w:val="1"/>
          <w:numId w:val="42"/>
        </w:numPr>
        <w:rPr>
          <w:rFonts w:ascii="Calibri" w:hAnsi="Calibri"/>
          <w:rPrChange w:id="2724" w:author="Jay" w:date="2017-10-22T19:45:00Z">
            <w:rPr/>
          </w:rPrChange>
        </w:rPr>
      </w:pPr>
      <w:r w:rsidRPr="00CA52EF">
        <w:rPr>
          <w:rFonts w:ascii="Calibri" w:hAnsi="Calibri"/>
          <w:rPrChange w:id="2725" w:author="Jay" w:date="2017-10-22T19:45:00Z">
            <w:rPr/>
          </w:rPrChange>
        </w:rPr>
        <w:t>This is a stored procedure in Oracle, it will take ~ 3mins to perform 1000 transactions</w:t>
      </w:r>
    </w:p>
    <w:tbl>
      <w:tblPr>
        <w:tblStyle w:val="TableGrid"/>
        <w:tblW w:w="0" w:type="auto"/>
        <w:tblLook w:val="04A0" w:firstRow="1" w:lastRow="0" w:firstColumn="1" w:lastColumn="0" w:noHBand="0" w:noVBand="1"/>
      </w:tblPr>
      <w:tblGrid>
        <w:gridCol w:w="8630"/>
      </w:tblGrid>
      <w:tr w:rsidR="00D77C52" w:rsidRPr="00CA52EF" w14:paraId="677A72FD" w14:textId="77777777" w:rsidTr="00D77C52">
        <w:tc>
          <w:tcPr>
            <w:tcW w:w="9560" w:type="dxa"/>
          </w:tcPr>
          <w:p w14:paraId="2B2C2D30" w14:textId="77777777" w:rsidR="00373F75" w:rsidRPr="00CA52EF" w:rsidRDefault="00373F75" w:rsidP="00027A33">
            <w:pPr>
              <w:rPr>
                <w:rFonts w:ascii="Calibri" w:hAnsi="Calibri"/>
                <w:sz w:val="20"/>
                <w:szCs w:val="20"/>
                <w:rPrChange w:id="2726" w:author="Jay" w:date="2017-10-22T19:45:00Z">
                  <w:rPr/>
                </w:rPrChange>
              </w:rPr>
            </w:pPr>
          </w:p>
          <w:p w14:paraId="58CE5404" w14:textId="77777777" w:rsidR="00D77C52" w:rsidRPr="00CA52EF" w:rsidRDefault="00D77C52" w:rsidP="00027A33">
            <w:pPr>
              <w:rPr>
                <w:rFonts w:ascii="Calibri" w:hAnsi="Calibri"/>
                <w:sz w:val="20"/>
                <w:szCs w:val="20"/>
                <w:rPrChange w:id="2727" w:author="Jay" w:date="2017-10-22T19:45:00Z">
                  <w:rPr/>
                </w:rPrChange>
              </w:rPr>
            </w:pPr>
            <w:r w:rsidRPr="00CA52EF">
              <w:rPr>
                <w:rFonts w:ascii="Calibri" w:hAnsi="Calibri"/>
                <w:sz w:val="20"/>
                <w:szCs w:val="20"/>
                <w:rPrChange w:id="2728" w:author="Jay" w:date="2017-10-22T19:45:00Z">
                  <w:rPr/>
                </w:rPrChange>
              </w:rPr>
              <w:t>exec ticketManagement.generateTicketActivity(0.01,1000);</w:t>
            </w:r>
          </w:p>
          <w:p w14:paraId="3F096BD4" w14:textId="53BE2EFC" w:rsidR="00373F75" w:rsidRPr="00CA52EF" w:rsidRDefault="00373F75" w:rsidP="00027A33">
            <w:pPr>
              <w:rPr>
                <w:rFonts w:ascii="Calibri" w:hAnsi="Calibri"/>
                <w:sz w:val="20"/>
                <w:szCs w:val="20"/>
                <w:rPrChange w:id="2729" w:author="Jay" w:date="2017-10-22T19:45:00Z">
                  <w:rPr/>
                </w:rPrChange>
              </w:rPr>
            </w:pPr>
          </w:p>
        </w:tc>
      </w:tr>
    </w:tbl>
    <w:p w14:paraId="1CE95F4D" w14:textId="77777777" w:rsidR="004E6F7D" w:rsidRPr="00CA52EF" w:rsidRDefault="004E6F7D" w:rsidP="00027A33">
      <w:pPr>
        <w:rPr>
          <w:rFonts w:ascii="Calibri" w:hAnsi="Calibri"/>
          <w:sz w:val="20"/>
          <w:szCs w:val="20"/>
          <w:rPrChange w:id="2730" w:author="Jay" w:date="2017-10-22T19:45:00Z">
            <w:rPr/>
          </w:rPrChange>
        </w:rPr>
      </w:pPr>
    </w:p>
    <w:p w14:paraId="1B857925" w14:textId="2A03CBC0" w:rsidR="00027A33" w:rsidRPr="00CA52EF" w:rsidDel="00B150D3" w:rsidRDefault="004E6F7D">
      <w:pPr>
        <w:pStyle w:val="ListParagraph"/>
        <w:numPr>
          <w:ilvl w:val="0"/>
          <w:numId w:val="50"/>
        </w:numPr>
        <w:rPr>
          <w:del w:id="2731" w:author="Jay" w:date="2017-10-22T19:41:00Z"/>
          <w:rFonts w:ascii="Calibri" w:hAnsi="Calibri"/>
          <w:rPrChange w:id="2732" w:author="Jay" w:date="2017-10-22T19:45:00Z">
            <w:rPr>
              <w:del w:id="2733" w:author="Jay" w:date="2017-10-22T19:41:00Z"/>
            </w:rPr>
          </w:rPrChange>
        </w:rPr>
        <w:pPrChange w:id="2734" w:author="Jay" w:date="2017-10-22T19:41:00Z">
          <w:pPr/>
        </w:pPrChange>
      </w:pPr>
      <w:r w:rsidRPr="00CA52EF">
        <w:rPr>
          <w:rFonts w:ascii="Calibri" w:hAnsi="Calibri"/>
          <w:rPrChange w:id="2735" w:author="Jay" w:date="2017-10-22T19:45:00Z">
            <w:rPr/>
          </w:rPrChange>
        </w:rPr>
        <w:t>Once the transactions are committed on source, you should see them on the target</w:t>
      </w:r>
      <w:ins w:id="2736" w:author="Jay" w:date="2017-10-22T19:41:00Z">
        <w:r w:rsidR="00B150D3" w:rsidRPr="001960A6">
          <w:rPr>
            <w:rFonts w:ascii="Calibri" w:hAnsi="Calibri"/>
          </w:rPr>
          <w:t xml:space="preserve">. </w:t>
        </w:r>
      </w:ins>
      <w:del w:id="2737" w:author="Jay" w:date="2017-10-22T19:41:00Z">
        <w:r w:rsidRPr="00CA52EF" w:rsidDel="00B150D3">
          <w:rPr>
            <w:rFonts w:ascii="Calibri" w:hAnsi="Calibri"/>
            <w:rPrChange w:id="2738" w:author="Jay" w:date="2017-10-22T19:45:00Z">
              <w:rPr/>
            </w:rPrChange>
          </w:rPr>
          <w:delText>.</w:delText>
        </w:r>
      </w:del>
    </w:p>
    <w:p w14:paraId="7E4FD1AB" w14:textId="61548AF6" w:rsidR="004E6F7D" w:rsidRPr="00CA52EF" w:rsidRDefault="004E6F7D">
      <w:pPr>
        <w:pStyle w:val="ListParagraph"/>
        <w:numPr>
          <w:ilvl w:val="0"/>
          <w:numId w:val="50"/>
        </w:numPr>
        <w:rPr>
          <w:rFonts w:ascii="Calibri" w:hAnsi="Calibri"/>
          <w:rPrChange w:id="2739" w:author="Jay" w:date="2017-10-22T19:45:00Z">
            <w:rPr/>
          </w:rPrChange>
        </w:rPr>
        <w:pPrChange w:id="2740" w:author="Jay" w:date="2017-10-22T19:41:00Z">
          <w:pPr/>
        </w:pPrChange>
      </w:pPr>
      <w:r w:rsidRPr="00CA52EF">
        <w:rPr>
          <w:rFonts w:ascii="Calibri" w:hAnsi="Calibri"/>
          <w:rPrChange w:id="2741" w:author="Jay" w:date="2017-10-22T19:45:00Z">
            <w:rPr/>
          </w:rPrChange>
        </w:rPr>
        <w:t>Check the status on your</w:t>
      </w:r>
      <w:ins w:id="2742" w:author="Jay" w:date="2017-10-22T19:41:00Z">
        <w:r w:rsidR="00B150D3" w:rsidRPr="001960A6">
          <w:rPr>
            <w:rFonts w:ascii="Calibri" w:hAnsi="Calibri"/>
          </w:rPr>
          <w:t xml:space="preserve"> DMS</w:t>
        </w:r>
      </w:ins>
      <w:r w:rsidRPr="00CA52EF">
        <w:rPr>
          <w:rFonts w:ascii="Calibri" w:hAnsi="Calibri"/>
          <w:rPrChange w:id="2743" w:author="Jay" w:date="2017-10-22T19:45:00Z">
            <w:rPr/>
          </w:rPrChange>
        </w:rPr>
        <w:t xml:space="preserve"> console &gt; Task &gt; Table Statistics </w:t>
      </w:r>
    </w:p>
    <w:p w14:paraId="0B467803" w14:textId="18975D8C" w:rsidR="004E6F7D" w:rsidRPr="00CA52EF" w:rsidRDefault="004E6F7D" w:rsidP="00027A33">
      <w:pPr>
        <w:rPr>
          <w:rFonts w:ascii="Calibri" w:hAnsi="Calibri"/>
          <w:rPrChange w:id="2744" w:author="Jay" w:date="2017-10-22T19:45:00Z">
            <w:rPr/>
          </w:rPrChange>
        </w:rPr>
      </w:pPr>
      <w:r w:rsidRPr="00CA52EF">
        <w:rPr>
          <w:rFonts w:ascii="Calibri" w:hAnsi="Calibri"/>
          <w:noProof/>
          <w:rPrChange w:id="2745" w:author="Jay" w:date="2017-10-22T19:45:00Z">
            <w:rPr>
              <w:noProof/>
            </w:rPr>
          </w:rPrChange>
        </w:rPr>
        <w:drawing>
          <wp:inline distT="0" distB="0" distL="0" distR="0" wp14:anchorId="01EC95C3" wp14:editId="02AD5E06">
            <wp:extent cx="6070600" cy="370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6070600" cy="3709035"/>
                    </a:xfrm>
                    <a:prstGeom prst="rect">
                      <a:avLst/>
                    </a:prstGeom>
                  </pic:spPr>
                </pic:pic>
              </a:graphicData>
            </a:graphic>
          </wp:inline>
        </w:drawing>
      </w:r>
    </w:p>
    <w:p w14:paraId="681F802F" w14:textId="77777777" w:rsidR="00027A33" w:rsidRPr="00CA52EF" w:rsidRDefault="00027A33" w:rsidP="00027A33">
      <w:pPr>
        <w:rPr>
          <w:rFonts w:ascii="Calibri" w:hAnsi="Calibri"/>
          <w:rPrChange w:id="2746" w:author="Jay" w:date="2017-10-22T19:45:00Z">
            <w:rPr/>
          </w:rPrChange>
        </w:rPr>
      </w:pPr>
    </w:p>
    <w:p w14:paraId="28B000D5" w14:textId="11CD4A11" w:rsidR="001C20EB" w:rsidRPr="00CA52EF" w:rsidDel="00907A9D" w:rsidRDefault="00945430" w:rsidP="001C20EB">
      <w:pPr>
        <w:rPr>
          <w:del w:id="2747" w:author="Jay" w:date="2017-10-22T19:43:00Z"/>
          <w:rFonts w:ascii="Calibri" w:hAnsi="Calibri"/>
          <w:sz w:val="20"/>
          <w:szCs w:val="20"/>
          <w:rPrChange w:id="2748" w:author="Jay" w:date="2017-10-22T19:45:00Z">
            <w:rPr>
              <w:del w:id="2749" w:author="Jay" w:date="2017-10-22T19:43:00Z"/>
            </w:rPr>
          </w:rPrChange>
        </w:rPr>
      </w:pPr>
      <w:del w:id="2750" w:author="Jay" w:date="2017-10-22T19:43:00Z">
        <w:r w:rsidRPr="00CA52EF" w:rsidDel="00907A9D">
          <w:rPr>
            <w:rFonts w:ascii="Calibri" w:hAnsi="Calibri"/>
            <w:sz w:val="20"/>
            <w:szCs w:val="20"/>
            <w:rPrChange w:id="2751" w:author="Jay" w:date="2017-10-22T19:45:00Z">
              <w:rPr/>
            </w:rPrChange>
          </w:rPr>
          <w:delText>Once you’ve “sold” some tickets, you can execute the follow</w:delText>
        </w:r>
        <w:r w:rsidR="001C20EB" w:rsidRPr="00CA52EF" w:rsidDel="00907A9D">
          <w:rPr>
            <w:rFonts w:ascii="Calibri" w:hAnsi="Calibri"/>
            <w:sz w:val="20"/>
            <w:szCs w:val="20"/>
            <w:rPrChange w:id="2752" w:author="Jay" w:date="2017-10-22T19:45:00Z">
              <w:rPr/>
            </w:rPrChange>
          </w:rPr>
          <w:delText>ing to “transfer” some tickets</w:delText>
        </w:r>
      </w:del>
    </w:p>
    <w:tbl>
      <w:tblPr>
        <w:tblStyle w:val="TableGrid"/>
        <w:tblW w:w="0" w:type="auto"/>
        <w:tblLook w:val="04A0" w:firstRow="1" w:lastRow="0" w:firstColumn="1" w:lastColumn="0" w:noHBand="0" w:noVBand="1"/>
      </w:tblPr>
      <w:tblGrid>
        <w:gridCol w:w="8630"/>
      </w:tblGrid>
      <w:tr w:rsidR="00A078A0" w:rsidRPr="00CA52EF" w:rsidDel="00907A9D" w14:paraId="2FE1AF63" w14:textId="1C818D5C" w:rsidTr="00A078A0">
        <w:trPr>
          <w:del w:id="2753" w:author="Jay" w:date="2017-10-22T19:43:00Z"/>
        </w:trPr>
        <w:tc>
          <w:tcPr>
            <w:tcW w:w="9560" w:type="dxa"/>
          </w:tcPr>
          <w:p w14:paraId="56B0D4FB" w14:textId="0B9F39DB" w:rsidR="00A078A0" w:rsidRPr="00CA52EF" w:rsidDel="00907A9D" w:rsidRDefault="00A078A0" w:rsidP="001C20EB">
            <w:pPr>
              <w:rPr>
                <w:del w:id="2754" w:author="Jay" w:date="2017-10-22T19:43:00Z"/>
                <w:rFonts w:ascii="Calibri" w:hAnsi="Calibri"/>
                <w:sz w:val="20"/>
                <w:szCs w:val="20"/>
                <w:rPrChange w:id="2755" w:author="Jay" w:date="2017-10-22T19:45:00Z">
                  <w:rPr>
                    <w:del w:id="2756" w:author="Jay" w:date="2017-10-22T19:43:00Z"/>
                  </w:rPr>
                </w:rPrChange>
              </w:rPr>
            </w:pPr>
          </w:p>
          <w:p w14:paraId="58E79579" w14:textId="767B4B91" w:rsidR="00A078A0" w:rsidRPr="00CA52EF" w:rsidDel="00907A9D" w:rsidRDefault="00A078A0" w:rsidP="001C20EB">
            <w:pPr>
              <w:rPr>
                <w:del w:id="2757" w:author="Jay" w:date="2017-10-22T19:43:00Z"/>
                <w:rFonts w:ascii="Calibri" w:hAnsi="Calibri"/>
                <w:sz w:val="20"/>
                <w:szCs w:val="20"/>
                <w:rPrChange w:id="2758" w:author="Jay" w:date="2017-10-22T19:45:00Z">
                  <w:rPr>
                    <w:del w:id="2759" w:author="Jay" w:date="2017-10-22T19:43:00Z"/>
                  </w:rPr>
                </w:rPrChange>
              </w:rPr>
            </w:pPr>
            <w:del w:id="2760" w:author="Jay" w:date="2017-10-22T19:43:00Z">
              <w:r w:rsidRPr="00CA52EF" w:rsidDel="00907A9D">
                <w:rPr>
                  <w:rFonts w:ascii="Calibri" w:hAnsi="Calibri"/>
                  <w:sz w:val="20"/>
                  <w:szCs w:val="20"/>
                  <w:rPrChange w:id="2761" w:author="Jay" w:date="2017-10-22T19:45:00Z">
                    <w:rPr/>
                  </w:rPrChange>
                </w:rPr>
                <w:delText>exec ticketManagement.generateTransferActivity(0.1,1000);</w:delText>
              </w:r>
            </w:del>
          </w:p>
          <w:p w14:paraId="18AC9520" w14:textId="730EDEAD" w:rsidR="00A078A0" w:rsidRPr="00CA52EF" w:rsidDel="00907A9D" w:rsidRDefault="00A078A0" w:rsidP="001C20EB">
            <w:pPr>
              <w:rPr>
                <w:del w:id="2762" w:author="Jay" w:date="2017-10-22T19:43:00Z"/>
                <w:rFonts w:ascii="Calibri" w:hAnsi="Calibri"/>
                <w:sz w:val="20"/>
                <w:szCs w:val="20"/>
                <w:rPrChange w:id="2763" w:author="Jay" w:date="2017-10-22T19:45:00Z">
                  <w:rPr>
                    <w:del w:id="2764" w:author="Jay" w:date="2017-10-22T19:43:00Z"/>
                  </w:rPr>
                </w:rPrChange>
              </w:rPr>
            </w:pPr>
          </w:p>
        </w:tc>
      </w:tr>
    </w:tbl>
    <w:p w14:paraId="42B75A96" w14:textId="076F8D28" w:rsidR="00AD7DCC" w:rsidRPr="00CA52EF" w:rsidRDefault="00AD7DCC" w:rsidP="001C20EB">
      <w:pPr>
        <w:rPr>
          <w:ins w:id="2765" w:author="Jay" w:date="2017-10-22T19:43:00Z"/>
          <w:rFonts w:ascii="Calibri" w:hAnsi="Calibri"/>
          <w:rPrChange w:id="2766" w:author="Jay" w:date="2017-10-22T19:45:00Z">
            <w:rPr>
              <w:ins w:id="2767" w:author="Jay" w:date="2017-10-22T19:43:00Z"/>
            </w:rPr>
          </w:rPrChange>
        </w:rPr>
      </w:pPr>
    </w:p>
    <w:p w14:paraId="5D86E5E9" w14:textId="77777777" w:rsidR="00AD7DCC" w:rsidRPr="00CA52EF" w:rsidRDefault="00AD7DCC">
      <w:pPr>
        <w:spacing w:after="200" w:line="276" w:lineRule="auto"/>
        <w:jc w:val="both"/>
        <w:rPr>
          <w:ins w:id="2768" w:author="Jay" w:date="2017-10-22T19:43:00Z"/>
          <w:rFonts w:ascii="Calibri" w:hAnsi="Calibri"/>
          <w:rPrChange w:id="2769" w:author="Jay" w:date="2017-10-22T19:45:00Z">
            <w:rPr>
              <w:ins w:id="2770" w:author="Jay" w:date="2017-10-22T19:43:00Z"/>
            </w:rPr>
          </w:rPrChange>
        </w:rPr>
      </w:pPr>
      <w:ins w:id="2771" w:author="Jay" w:date="2017-10-22T19:43:00Z">
        <w:r w:rsidRPr="00CA52EF">
          <w:rPr>
            <w:rFonts w:ascii="Calibri" w:hAnsi="Calibri"/>
            <w:rPrChange w:id="2772" w:author="Jay" w:date="2017-10-22T19:45:00Z">
              <w:rPr/>
            </w:rPrChange>
          </w:rPr>
          <w:br w:type="page"/>
        </w:r>
      </w:ins>
    </w:p>
    <w:p w14:paraId="1A4941D7" w14:textId="77777777" w:rsidR="00A078A0" w:rsidRPr="00CA52EF" w:rsidRDefault="00A078A0" w:rsidP="001C20EB">
      <w:pPr>
        <w:rPr>
          <w:rFonts w:ascii="Calibri" w:hAnsi="Calibri"/>
          <w:rPrChange w:id="2773" w:author="Jay" w:date="2017-10-22T19:45:00Z">
            <w:rPr/>
          </w:rPrChange>
        </w:rPr>
      </w:pPr>
    </w:p>
    <w:p w14:paraId="55BEFF19" w14:textId="7C48BEE7" w:rsidR="00F66EDD" w:rsidRPr="00CA52EF" w:rsidRDefault="00F66EDD" w:rsidP="00F66EDD">
      <w:pPr>
        <w:pStyle w:val="Title"/>
        <w:rPr>
          <w:rFonts w:ascii="Calibri" w:hAnsi="Calibri"/>
          <w:rPrChange w:id="2774" w:author="Jay" w:date="2017-10-22T19:45:00Z">
            <w:rPr/>
          </w:rPrChange>
        </w:rPr>
      </w:pPr>
      <w:r w:rsidRPr="00CA52EF">
        <w:rPr>
          <w:rFonts w:ascii="Calibri" w:hAnsi="Calibri"/>
          <w:rPrChange w:id="2775" w:author="Jay" w:date="2017-10-22T19:45:00Z">
            <w:rPr/>
          </w:rPrChange>
        </w:rPr>
        <w:t>Clean Up Your Lab Environment:</w:t>
      </w:r>
    </w:p>
    <w:p w14:paraId="0B26BBEA" w14:textId="22CC5405" w:rsidR="00FC6445" w:rsidRPr="00CA52EF" w:rsidRDefault="00FC6445" w:rsidP="00FC6445">
      <w:pPr>
        <w:rPr>
          <w:rFonts w:ascii="Calibri" w:hAnsi="Calibri"/>
          <w:color w:val="FF0000"/>
          <w:rPrChange w:id="2776" w:author="Jay" w:date="2017-10-22T19:45:00Z">
            <w:rPr>
              <w:color w:val="FF0000"/>
            </w:rPr>
          </w:rPrChange>
        </w:rPr>
      </w:pPr>
      <w:r w:rsidRPr="00CA52EF">
        <w:rPr>
          <w:rFonts w:ascii="Calibri" w:hAnsi="Calibri"/>
          <w:color w:val="FF0000"/>
          <w:rPrChange w:id="2777" w:author="Jay" w:date="2017-10-22T19:45:00Z">
            <w:rPr>
              <w:color w:val="FF0000"/>
            </w:rPr>
          </w:rPrChange>
        </w:rPr>
        <w:t>DO NOT FORGET TAKE DOWN YOUR ENVIRONMENT</w:t>
      </w:r>
    </w:p>
    <w:p w14:paraId="2E9A225B" w14:textId="43D461EA" w:rsidR="00FC6445" w:rsidRPr="00CA52EF" w:rsidRDefault="00FC6445" w:rsidP="006D1C32">
      <w:pPr>
        <w:pStyle w:val="ListParagraph"/>
        <w:numPr>
          <w:ilvl w:val="0"/>
          <w:numId w:val="45"/>
        </w:numPr>
        <w:rPr>
          <w:rFonts w:ascii="Calibri" w:hAnsi="Calibri"/>
          <w:rPrChange w:id="2778" w:author="Jay" w:date="2017-10-22T19:45:00Z">
            <w:rPr/>
          </w:rPrChange>
        </w:rPr>
      </w:pPr>
      <w:r w:rsidRPr="00CA52EF">
        <w:rPr>
          <w:rFonts w:ascii="Calibri" w:hAnsi="Calibri"/>
          <w:rPrChange w:id="2779" w:author="Jay" w:date="2017-10-22T19:45:00Z">
            <w:rPr/>
          </w:rPrChange>
        </w:rPr>
        <w:t>Stop and delete your database migration tasks in DMS</w:t>
      </w:r>
    </w:p>
    <w:p w14:paraId="4DA112E1" w14:textId="77777777" w:rsidR="00FC6445" w:rsidRPr="00CA52EF" w:rsidRDefault="00F66EDD" w:rsidP="006D1C32">
      <w:pPr>
        <w:pStyle w:val="ListParagraph"/>
        <w:numPr>
          <w:ilvl w:val="0"/>
          <w:numId w:val="45"/>
        </w:numPr>
        <w:rPr>
          <w:rFonts w:ascii="Calibri" w:hAnsi="Calibri"/>
          <w:rPrChange w:id="2780" w:author="Jay" w:date="2017-10-22T19:45:00Z">
            <w:rPr/>
          </w:rPrChange>
        </w:rPr>
      </w:pPr>
      <w:r w:rsidRPr="00CA52EF">
        <w:rPr>
          <w:rFonts w:ascii="Calibri" w:hAnsi="Calibri"/>
          <w:rPrChange w:id="2781" w:author="Jay" w:date="2017-10-22T19:45:00Z">
            <w:rPr/>
          </w:rPrChange>
        </w:rPr>
        <w:t>Delete the source/target</w:t>
      </w:r>
      <w:r w:rsidRPr="00CA52EF">
        <w:rPr>
          <w:rFonts w:ascii="Calibri" w:hAnsi="Calibri"/>
          <w:spacing w:val="-8"/>
          <w:rPrChange w:id="2782" w:author="Jay" w:date="2017-10-22T19:45:00Z">
            <w:rPr>
              <w:spacing w:val="-8"/>
            </w:rPr>
          </w:rPrChange>
        </w:rPr>
        <w:t xml:space="preserve"> </w:t>
      </w:r>
      <w:r w:rsidRPr="00CA52EF">
        <w:rPr>
          <w:rFonts w:ascii="Calibri" w:hAnsi="Calibri"/>
          <w:rPrChange w:id="2783" w:author="Jay" w:date="2017-10-22T19:45:00Z">
            <w:rPr/>
          </w:rPrChange>
        </w:rPr>
        <w:t>endpoints</w:t>
      </w:r>
      <w:r w:rsidR="00FC6445" w:rsidRPr="00CA52EF">
        <w:rPr>
          <w:rFonts w:ascii="Calibri" w:hAnsi="Calibri"/>
          <w:rPrChange w:id="2784" w:author="Jay" w:date="2017-10-22T19:45:00Z">
            <w:rPr/>
          </w:rPrChange>
        </w:rPr>
        <w:t xml:space="preserve"> in DMS</w:t>
      </w:r>
    </w:p>
    <w:p w14:paraId="44F1AD95" w14:textId="5AA226E8" w:rsidR="00F66EDD" w:rsidRPr="00CA52EF" w:rsidRDefault="00F66EDD" w:rsidP="006D1C32">
      <w:pPr>
        <w:pStyle w:val="ListParagraph"/>
        <w:numPr>
          <w:ilvl w:val="0"/>
          <w:numId w:val="45"/>
        </w:numPr>
        <w:rPr>
          <w:rFonts w:ascii="Calibri" w:hAnsi="Calibri"/>
          <w:rPrChange w:id="2785" w:author="Jay" w:date="2017-10-22T19:45:00Z">
            <w:rPr/>
          </w:rPrChange>
        </w:rPr>
      </w:pPr>
      <w:r w:rsidRPr="00CA52EF">
        <w:rPr>
          <w:rFonts w:ascii="Calibri" w:hAnsi="Calibri"/>
          <w:rPrChange w:id="2786" w:author="Jay" w:date="2017-10-22T19:45:00Z">
            <w:rPr/>
          </w:rPrChange>
        </w:rPr>
        <w:t xml:space="preserve">Delete </w:t>
      </w:r>
      <w:r w:rsidR="00FC6445" w:rsidRPr="00CA52EF">
        <w:rPr>
          <w:rFonts w:ascii="Calibri" w:hAnsi="Calibri"/>
          <w:rPrChange w:id="2787" w:author="Jay" w:date="2017-10-22T19:45:00Z">
            <w:rPr/>
          </w:rPrChange>
        </w:rPr>
        <w:t xml:space="preserve">your DMS </w:t>
      </w:r>
      <w:r w:rsidRPr="00CA52EF">
        <w:rPr>
          <w:rFonts w:ascii="Calibri" w:hAnsi="Calibri"/>
          <w:rPrChange w:id="2788" w:author="Jay" w:date="2017-10-22T19:45:00Z">
            <w:rPr/>
          </w:rPrChange>
        </w:rPr>
        <w:t>replication</w:t>
      </w:r>
      <w:r w:rsidRPr="00CA52EF">
        <w:rPr>
          <w:rFonts w:ascii="Calibri" w:hAnsi="Calibri"/>
          <w:spacing w:val="-6"/>
          <w:rPrChange w:id="2789" w:author="Jay" w:date="2017-10-22T19:45:00Z">
            <w:rPr>
              <w:spacing w:val="-6"/>
            </w:rPr>
          </w:rPrChange>
        </w:rPr>
        <w:t xml:space="preserve"> </w:t>
      </w:r>
      <w:r w:rsidRPr="00CA52EF">
        <w:rPr>
          <w:rFonts w:ascii="Calibri" w:hAnsi="Calibri"/>
          <w:rPrChange w:id="2790" w:author="Jay" w:date="2017-10-22T19:45:00Z">
            <w:rPr/>
          </w:rPrChange>
        </w:rPr>
        <w:t>i</w:t>
      </w:r>
      <w:r w:rsidR="00FC6445" w:rsidRPr="00CA52EF">
        <w:rPr>
          <w:rFonts w:ascii="Calibri" w:hAnsi="Calibri"/>
          <w:rPrChange w:id="2791" w:author="Jay" w:date="2017-10-22T19:45:00Z">
            <w:rPr/>
          </w:rPrChange>
        </w:rPr>
        <w:t>nstance</w:t>
      </w:r>
    </w:p>
    <w:p w14:paraId="2B7D8707" w14:textId="775DB401" w:rsidR="00D30968" w:rsidRPr="00CA52EF" w:rsidRDefault="00FC6445">
      <w:pPr>
        <w:pStyle w:val="ListParagraph"/>
        <w:numPr>
          <w:ilvl w:val="0"/>
          <w:numId w:val="45"/>
        </w:numPr>
        <w:rPr>
          <w:rFonts w:ascii="Calibri" w:hAnsi="Calibri"/>
          <w:rPrChange w:id="2792" w:author="Jay" w:date="2017-10-22T19:45:00Z">
            <w:rPr/>
          </w:rPrChange>
        </w:rPr>
        <w:pPrChange w:id="2793" w:author="Jay" w:date="2017-10-22T19:45:00Z">
          <w:pPr/>
        </w:pPrChange>
      </w:pPr>
      <w:r w:rsidRPr="00CA52EF">
        <w:rPr>
          <w:rFonts w:ascii="Calibri" w:hAnsi="Calibri"/>
          <w:rPrChange w:id="2794" w:author="Jay" w:date="2017-10-22T19:45:00Z">
            <w:rPr/>
          </w:rPrChange>
        </w:rPr>
        <w:t xml:space="preserve">Delete the </w:t>
      </w:r>
      <w:ins w:id="2795" w:author="Jay" w:date="2017-10-22T19:45:00Z">
        <w:r w:rsidR="00AD7DCC" w:rsidRPr="00CA52EF">
          <w:rPr>
            <w:rFonts w:ascii="Calibri" w:hAnsi="Calibri"/>
            <w:rPrChange w:id="2796" w:author="Jay" w:date="2017-10-22T19:45:00Z">
              <w:rPr/>
            </w:rPrChange>
          </w:rPr>
          <w:t xml:space="preserve">CloudFormation </w:t>
        </w:r>
      </w:ins>
      <w:del w:id="2797" w:author="Jay" w:date="2017-10-22T19:45:00Z">
        <w:r w:rsidRPr="00CA52EF" w:rsidDel="00AD7DCC">
          <w:rPr>
            <w:rFonts w:ascii="Calibri" w:hAnsi="Calibri"/>
            <w:rPrChange w:id="2798" w:author="Jay" w:date="2017-10-22T19:45:00Z">
              <w:rPr/>
            </w:rPrChange>
          </w:rPr>
          <w:delText xml:space="preserve">cloud formation </w:delText>
        </w:r>
      </w:del>
      <w:ins w:id="2799" w:author="Jay" w:date="2017-10-22T19:44:00Z">
        <w:r w:rsidR="00AD7DCC" w:rsidRPr="00CA52EF">
          <w:rPr>
            <w:rFonts w:ascii="Calibri" w:hAnsi="Calibri"/>
            <w:rPrChange w:id="2800" w:author="Jay" w:date="2017-10-22T19:45:00Z">
              <w:rPr/>
            </w:rPrChange>
          </w:rPr>
          <w:t>stack from the CloudFormation console.</w:t>
        </w:r>
      </w:ins>
    </w:p>
    <w:sectPr w:rsidR="00D30968" w:rsidRPr="00CA52EF">
      <w:footerReference w:type="default" r:id="rId68"/>
      <w:pgSz w:w="12240" w:h="15840"/>
      <w:pgMar w:top="1440" w:right="1800" w:bottom="1440" w:left="1800" w:header="720" w:footer="720" w:gutter="0"/>
      <w:pgNumType w:start="1"/>
      <w:cols w:space="720"/>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2" w:author="Jay" w:date="2017-10-22T16:31:00Z" w:initials="Jay">
    <w:p w14:paraId="19AD6A11" w14:textId="3B2BED78" w:rsidR="00EC298D" w:rsidRDefault="00EC298D">
      <w:pPr>
        <w:pStyle w:val="CommentText"/>
      </w:pPr>
      <w:r>
        <w:rPr>
          <w:rStyle w:val="CommentReference"/>
        </w:rPr>
        <w:annotationRef/>
      </w:r>
      <w:r>
        <w:t>Will we use the same file and location?</w:t>
      </w:r>
    </w:p>
  </w:comment>
  <w:comment w:id="235" w:author="Jay" w:date="2017-10-22T16:33:00Z" w:initials="Jay">
    <w:p w14:paraId="2888A9BC" w14:textId="40FA37C3" w:rsidR="00EC298D" w:rsidRDefault="00EC298D">
      <w:pPr>
        <w:pStyle w:val="CommentText"/>
      </w:pPr>
      <w:r>
        <w:rPr>
          <w:rStyle w:val="CommentReference"/>
        </w:rPr>
        <w:annotationRef/>
      </w:r>
      <w:r>
        <w:t>Will we use the same CFN and location?</w:t>
      </w:r>
    </w:p>
  </w:comment>
  <w:comment w:id="251" w:author="Jay" w:date="2017-10-22T16:34:00Z" w:initials="Jay">
    <w:p w14:paraId="5A3A079C" w14:textId="7870F1B9" w:rsidR="00EC298D" w:rsidRDefault="00EC298D">
      <w:pPr>
        <w:pStyle w:val="CommentText"/>
      </w:pPr>
      <w:r>
        <w:rPr>
          <w:rStyle w:val="CommentReference"/>
        </w:rPr>
        <w:annotationRef/>
      </w:r>
      <w:r>
        <w:t>Need to change the stack name.</w:t>
      </w:r>
    </w:p>
  </w:comment>
  <w:comment w:id="264" w:author="Jay" w:date="2017-10-22T16:35:00Z" w:initials="Jay">
    <w:p w14:paraId="57440F93" w14:textId="01C6519A" w:rsidR="00EC298D" w:rsidRDefault="00EC298D">
      <w:pPr>
        <w:pStyle w:val="CommentText"/>
      </w:pPr>
      <w:r>
        <w:rPr>
          <w:rStyle w:val="CommentReference"/>
        </w:rPr>
        <w:annotationRef/>
      </w:r>
      <w:r>
        <w:t>It looks unsecure that we include the pwd in the public document.</w:t>
      </w:r>
    </w:p>
  </w:comment>
  <w:comment w:id="289" w:author="Jay" w:date="2017-10-22T16:37:00Z" w:initials="Jay">
    <w:p w14:paraId="30352D14" w14:textId="78EDFF63" w:rsidR="00EC298D" w:rsidRDefault="00EC298D">
      <w:pPr>
        <w:pStyle w:val="CommentText"/>
      </w:pPr>
      <w:r>
        <w:rPr>
          <w:rStyle w:val="CommentReference"/>
        </w:rPr>
        <w:annotationRef/>
      </w:r>
      <w:r>
        <w:t>It seems unsecure.</w:t>
      </w:r>
    </w:p>
  </w:comment>
  <w:comment w:id="303" w:author="Jay" w:date="2017-10-22T16:38:00Z" w:initials="Jay">
    <w:p w14:paraId="5D6B6623" w14:textId="30C8C267" w:rsidR="00EC298D" w:rsidRDefault="00EC298D">
      <w:pPr>
        <w:pStyle w:val="CommentText"/>
      </w:pPr>
      <w:r>
        <w:rPr>
          <w:rStyle w:val="CommentReference"/>
        </w:rPr>
        <w:annotationRef/>
      </w:r>
      <w:r>
        <w:t>I can see the MongoDB configuration in the CFN. Will we split?</w:t>
      </w:r>
    </w:p>
  </w:comment>
  <w:comment w:id="326" w:author="Jay" w:date="2017-10-22T16:39:00Z" w:initials="Jay">
    <w:p w14:paraId="20D6C56F" w14:textId="22D39487" w:rsidR="00EC298D" w:rsidRDefault="00EC298D">
      <w:pPr>
        <w:pStyle w:val="CommentText"/>
      </w:pPr>
      <w:r>
        <w:rPr>
          <w:rStyle w:val="CommentReference"/>
        </w:rPr>
        <w:annotationRef/>
      </w:r>
      <w:r>
        <w:t>It needs to be changed.</w:t>
      </w:r>
    </w:p>
  </w:comment>
  <w:comment w:id="336" w:author="Jay" w:date="2017-10-22T16:39:00Z" w:initials="Jay">
    <w:p w14:paraId="29F5B1C5" w14:textId="2804C565" w:rsidR="00EC298D" w:rsidRDefault="00EC298D">
      <w:pPr>
        <w:pStyle w:val="CommentText"/>
      </w:pPr>
      <w:r>
        <w:rPr>
          <w:rStyle w:val="CommentReference"/>
        </w:rPr>
        <w:annotationRef/>
      </w:r>
      <w:r>
        <w:t>It need to be changed.</w:t>
      </w:r>
    </w:p>
  </w:comment>
  <w:comment w:id="385" w:author="Jay" w:date="2017-10-22T16:44:00Z" w:initials="Jay">
    <w:p w14:paraId="472E78A5" w14:textId="3FBCFDF5" w:rsidR="00EC298D" w:rsidRDefault="00EC298D">
      <w:pPr>
        <w:pStyle w:val="CommentText"/>
        <w:rPr>
          <w:lang w:eastAsia="ko-KR"/>
        </w:rPr>
      </w:pPr>
      <w:r>
        <w:rPr>
          <w:rStyle w:val="CommentReference"/>
        </w:rPr>
        <w:annotationRef/>
      </w:r>
      <w:r>
        <w:t>Let’s using one repository between, S3, Github, and bit.ly</w:t>
      </w:r>
      <w:r>
        <w:rPr>
          <w:lang w:eastAsia="ko-KR"/>
        </w:rPr>
        <w:t xml:space="preserve"> URL.</w:t>
      </w:r>
    </w:p>
  </w:comment>
  <w:comment w:id="451" w:author="Jay" w:date="2017-10-22T16:52:00Z" w:initials="Jay">
    <w:p w14:paraId="413790D7" w14:textId="533D4726" w:rsidR="00EC298D" w:rsidRDefault="00EC298D">
      <w:pPr>
        <w:pStyle w:val="CommentText"/>
      </w:pPr>
      <w:r>
        <w:rPr>
          <w:rStyle w:val="CommentReference"/>
        </w:rPr>
        <w:annotationRef/>
      </w:r>
      <w:r>
        <w:t>The SG group names in CFN should be changed.</w:t>
      </w:r>
    </w:p>
  </w:comment>
  <w:comment w:id="529" w:author="Jay" w:date="2017-10-22T17:19:00Z" w:initials="Jay">
    <w:p w14:paraId="2BB9DCEF" w14:textId="619B5545" w:rsidR="00EC298D" w:rsidRDefault="00EC298D">
      <w:pPr>
        <w:pStyle w:val="CommentText"/>
      </w:pPr>
      <w:r>
        <w:rPr>
          <w:rStyle w:val="CommentReference"/>
        </w:rPr>
        <w:annotationRef/>
      </w:r>
      <w:r>
        <w:t xml:space="preserve">I changed most of screenshot as it was not the latest SCT. </w:t>
      </w:r>
    </w:p>
  </w:comment>
  <w:comment w:id="682" w:author="Jay" w:date="2017-10-22T17:04:00Z" w:initials="Jay">
    <w:p w14:paraId="3983B199" w14:textId="347A8A48" w:rsidR="00EC298D" w:rsidRDefault="00EC298D">
      <w:pPr>
        <w:pStyle w:val="CommentText"/>
      </w:pPr>
      <w:r>
        <w:rPr>
          <w:rStyle w:val="CommentReference"/>
        </w:rPr>
        <w:annotationRef/>
      </w:r>
      <w:r>
        <w:t>Not secure</w:t>
      </w:r>
    </w:p>
  </w:comment>
  <w:comment w:id="884" w:author="Jay" w:date="2017-10-22T17:54:00Z" w:initials="Jay">
    <w:p w14:paraId="26D10817" w14:textId="1ECE052B" w:rsidR="00EC298D" w:rsidRDefault="00EC298D">
      <w:pPr>
        <w:pStyle w:val="CommentText"/>
      </w:pPr>
      <w:r>
        <w:rPr>
          <w:rStyle w:val="CommentReference"/>
        </w:rPr>
        <w:annotationRef/>
      </w:r>
      <w:r>
        <w:t>Unsecure.</w:t>
      </w:r>
    </w:p>
  </w:comment>
  <w:comment w:id="1216" w:author="Jay" w:date="2017-10-22T18:40:00Z" w:initials="Jay">
    <w:p w14:paraId="316DD6AA" w14:textId="7001372C" w:rsidR="00EC298D" w:rsidRDefault="00EC298D">
      <w:pPr>
        <w:pStyle w:val="CommentText"/>
      </w:pPr>
      <w:r>
        <w:rPr>
          <w:rStyle w:val="CommentReference"/>
        </w:rPr>
        <w:annotationRef/>
      </w:r>
      <w:r>
        <w:t>Change the CFN.</w:t>
      </w:r>
    </w:p>
  </w:comment>
  <w:comment w:id="1229" w:author="Jay" w:date="2017-10-22T18:40:00Z" w:initials="Jay">
    <w:p w14:paraId="30E74E2C" w14:textId="77777777" w:rsidR="00EC298D" w:rsidRDefault="00EC298D">
      <w:pPr>
        <w:pStyle w:val="CommentText"/>
      </w:pPr>
      <w:r>
        <w:rPr>
          <w:rStyle w:val="CommentReference"/>
        </w:rPr>
        <w:annotationRef/>
      </w:r>
      <w:r>
        <w:t>Change the CFN.</w:t>
      </w:r>
    </w:p>
  </w:comment>
  <w:comment w:id="1391" w:author="Jay" w:date="2017-10-22T18:46:00Z" w:initials="Jay">
    <w:p w14:paraId="52C58968" w14:textId="35EE97EB" w:rsidR="00EC298D" w:rsidRDefault="00EC298D">
      <w:pPr>
        <w:pStyle w:val="CommentText"/>
      </w:pPr>
      <w:r>
        <w:rPr>
          <w:rStyle w:val="CommentReference"/>
        </w:rPr>
        <w:annotationRef/>
      </w:r>
      <w:r>
        <w:t>Not secure.</w:t>
      </w:r>
    </w:p>
  </w:comment>
  <w:comment w:id="1407" w:author="Jay" w:date="2017-10-22T18:47:00Z" w:initials="Jay">
    <w:p w14:paraId="1D46ED1D" w14:textId="696252E9" w:rsidR="00EC298D" w:rsidRDefault="00EC298D">
      <w:pPr>
        <w:pStyle w:val="CommentText"/>
      </w:pPr>
      <w:r>
        <w:rPr>
          <w:rStyle w:val="CommentReference"/>
        </w:rPr>
        <w:annotationRef/>
      </w:r>
      <w:r>
        <w:t>Need to change in CFN</w:t>
      </w:r>
      <w:r>
        <w:tab/>
      </w:r>
      <w:r>
        <w:tab/>
      </w:r>
    </w:p>
  </w:comment>
  <w:comment w:id="1536" w:author="Jay" w:date="2017-10-22T18:53:00Z" w:initials="Jay">
    <w:p w14:paraId="79972AB1" w14:textId="3D03B1B2" w:rsidR="00EC298D" w:rsidRDefault="00EC298D">
      <w:pPr>
        <w:pStyle w:val="CommentText"/>
      </w:pPr>
      <w:r>
        <w:rPr>
          <w:rStyle w:val="CommentReference"/>
        </w:rPr>
        <w:annotationRef/>
      </w:r>
      <w:r>
        <w:t>Not secure</w:t>
      </w:r>
    </w:p>
  </w:comment>
  <w:comment w:id="1554" w:author="Jay" w:date="2017-10-22T18:53:00Z" w:initials="Jay">
    <w:p w14:paraId="5D5D1A9A" w14:textId="3E64F023" w:rsidR="00EC298D" w:rsidRDefault="00EC298D">
      <w:pPr>
        <w:pStyle w:val="CommentText"/>
      </w:pPr>
      <w:r>
        <w:rPr>
          <w:rStyle w:val="CommentReference"/>
        </w:rPr>
        <w:annotationRef/>
      </w:r>
      <w:r>
        <w:t>Need to change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AD6A11" w15:done="0"/>
  <w15:commentEx w15:paraId="2888A9BC" w15:done="0"/>
  <w15:commentEx w15:paraId="5A3A079C" w15:done="0"/>
  <w15:commentEx w15:paraId="57440F93" w15:done="0"/>
  <w15:commentEx w15:paraId="30352D14" w15:done="0"/>
  <w15:commentEx w15:paraId="5D6B6623" w15:done="0"/>
  <w15:commentEx w15:paraId="20D6C56F" w15:done="0"/>
  <w15:commentEx w15:paraId="29F5B1C5" w15:done="0"/>
  <w15:commentEx w15:paraId="472E78A5" w15:done="0"/>
  <w15:commentEx w15:paraId="413790D7" w15:done="0"/>
  <w15:commentEx w15:paraId="2BB9DCEF" w15:done="0"/>
  <w15:commentEx w15:paraId="3983B199" w15:done="0"/>
  <w15:commentEx w15:paraId="26D10817" w15:done="0"/>
  <w15:commentEx w15:paraId="316DD6AA" w15:done="0"/>
  <w15:commentEx w15:paraId="30E74E2C" w15:done="0"/>
  <w15:commentEx w15:paraId="52C58968" w15:done="0"/>
  <w15:commentEx w15:paraId="1D46ED1D" w15:done="0"/>
  <w15:commentEx w15:paraId="79972AB1" w15:done="0"/>
  <w15:commentEx w15:paraId="5D5D1A9A"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FD931" w14:textId="77777777" w:rsidR="00C30BE7" w:rsidRDefault="00C30BE7">
      <w:r>
        <w:separator/>
      </w:r>
    </w:p>
  </w:endnote>
  <w:endnote w:type="continuationSeparator" w:id="0">
    <w:p w14:paraId="31769A7E" w14:textId="77777777" w:rsidR="00C30BE7" w:rsidRDefault="00C30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15A2A530" w14:textId="77777777" w:rsidR="00EC298D" w:rsidRDefault="00EC298D">
        <w:pPr>
          <w:pStyle w:val="Footer"/>
        </w:pPr>
        <w:r>
          <w:fldChar w:fldCharType="begin"/>
        </w:r>
        <w:r>
          <w:instrText xml:space="preserve"> PAGE   \* MERGEFORMAT </w:instrText>
        </w:r>
        <w:r>
          <w:fldChar w:fldCharType="separate"/>
        </w:r>
        <w:r w:rsidR="00254A6B">
          <w:rPr>
            <w:noProof/>
          </w:rPr>
          <w:t>21</w:t>
        </w:r>
        <w:r>
          <w:rPr>
            <w:noProof/>
          </w:rPr>
          <w:fldChar w:fldCharType="end"/>
        </w:r>
      </w:p>
    </w:sdtContent>
  </w:sdt>
  <w:p w14:paraId="1BA7D504" w14:textId="77777777" w:rsidR="00EC298D" w:rsidRDefault="00EC298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BF289C" w14:textId="77777777" w:rsidR="00C30BE7" w:rsidRDefault="00C30BE7">
      <w:r>
        <w:separator/>
      </w:r>
    </w:p>
  </w:footnote>
  <w:footnote w:type="continuationSeparator" w:id="0">
    <w:p w14:paraId="11CB7303" w14:textId="77777777" w:rsidR="00C30BE7" w:rsidRDefault="00C30BE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0BE344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016F33FA"/>
    <w:multiLevelType w:val="hybridMultilevel"/>
    <w:tmpl w:val="89064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DC4081"/>
    <w:multiLevelType w:val="hybridMultilevel"/>
    <w:tmpl w:val="A6161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65122A"/>
    <w:multiLevelType w:val="hybridMultilevel"/>
    <w:tmpl w:val="88F8FD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06B90611"/>
    <w:multiLevelType w:val="hybridMultilevel"/>
    <w:tmpl w:val="A97C6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230E67"/>
    <w:multiLevelType w:val="hybridMultilevel"/>
    <w:tmpl w:val="786E97FE"/>
    <w:lvl w:ilvl="0" w:tplc="508ED0AC">
      <w:start w:val="1"/>
      <w:numFmt w:val="decimal"/>
      <w:lvlText w:val="%1."/>
      <w:lvlJc w:val="left"/>
      <w:pPr>
        <w:ind w:left="100" w:hanging="219"/>
        <w:jc w:val="left"/>
      </w:pPr>
      <w:rPr>
        <w:rFonts w:ascii="Calibri" w:eastAsia="Calibri" w:hAnsi="Calibri" w:cs="Calibri" w:hint="default"/>
        <w:w w:val="100"/>
        <w:sz w:val="22"/>
        <w:szCs w:val="22"/>
      </w:rPr>
    </w:lvl>
    <w:lvl w:ilvl="1" w:tplc="DEB08574">
      <w:start w:val="1"/>
      <w:numFmt w:val="decimal"/>
      <w:lvlText w:val="%2."/>
      <w:lvlJc w:val="left"/>
      <w:pPr>
        <w:ind w:left="820" w:hanging="360"/>
        <w:jc w:val="left"/>
      </w:pPr>
      <w:rPr>
        <w:rFonts w:ascii="Calibri" w:eastAsia="Calibri" w:hAnsi="Calibri" w:cs="Calibri" w:hint="default"/>
        <w:w w:val="100"/>
        <w:sz w:val="22"/>
        <w:szCs w:val="22"/>
      </w:rPr>
    </w:lvl>
    <w:lvl w:ilvl="2" w:tplc="5A84D75A">
      <w:numFmt w:val="bullet"/>
      <w:lvlText w:val="•"/>
      <w:lvlJc w:val="left"/>
      <w:pPr>
        <w:ind w:left="1788" w:hanging="360"/>
      </w:pPr>
      <w:rPr>
        <w:rFonts w:hint="default"/>
      </w:rPr>
    </w:lvl>
    <w:lvl w:ilvl="3" w:tplc="1C4256AC">
      <w:numFmt w:val="bullet"/>
      <w:lvlText w:val="•"/>
      <w:lvlJc w:val="left"/>
      <w:pPr>
        <w:ind w:left="2757" w:hanging="360"/>
      </w:pPr>
      <w:rPr>
        <w:rFonts w:hint="default"/>
      </w:rPr>
    </w:lvl>
    <w:lvl w:ilvl="4" w:tplc="9FC25DE2">
      <w:numFmt w:val="bullet"/>
      <w:lvlText w:val="•"/>
      <w:lvlJc w:val="left"/>
      <w:pPr>
        <w:ind w:left="3726" w:hanging="360"/>
      </w:pPr>
      <w:rPr>
        <w:rFonts w:hint="default"/>
      </w:rPr>
    </w:lvl>
    <w:lvl w:ilvl="5" w:tplc="0354283E">
      <w:numFmt w:val="bullet"/>
      <w:lvlText w:val="•"/>
      <w:lvlJc w:val="left"/>
      <w:pPr>
        <w:ind w:left="4695" w:hanging="360"/>
      </w:pPr>
      <w:rPr>
        <w:rFonts w:hint="default"/>
      </w:rPr>
    </w:lvl>
    <w:lvl w:ilvl="6" w:tplc="227AE30A">
      <w:numFmt w:val="bullet"/>
      <w:lvlText w:val="•"/>
      <w:lvlJc w:val="left"/>
      <w:pPr>
        <w:ind w:left="5664" w:hanging="360"/>
      </w:pPr>
      <w:rPr>
        <w:rFonts w:hint="default"/>
      </w:rPr>
    </w:lvl>
    <w:lvl w:ilvl="7" w:tplc="7B0272FC">
      <w:numFmt w:val="bullet"/>
      <w:lvlText w:val="•"/>
      <w:lvlJc w:val="left"/>
      <w:pPr>
        <w:ind w:left="6633" w:hanging="360"/>
      </w:pPr>
      <w:rPr>
        <w:rFonts w:hint="default"/>
      </w:rPr>
    </w:lvl>
    <w:lvl w:ilvl="8" w:tplc="BBE4A288">
      <w:numFmt w:val="bullet"/>
      <w:lvlText w:val="•"/>
      <w:lvlJc w:val="left"/>
      <w:pPr>
        <w:ind w:left="7602" w:hanging="360"/>
      </w:pPr>
      <w:rPr>
        <w:rFonts w:hint="default"/>
      </w:rPr>
    </w:lvl>
  </w:abstractNum>
  <w:abstractNum w:abstractNumId="16">
    <w:nsid w:val="0CC10AD1"/>
    <w:multiLevelType w:val="hybridMultilevel"/>
    <w:tmpl w:val="328210CC"/>
    <w:lvl w:ilvl="0" w:tplc="C3A87764">
      <w:start w:val="1"/>
      <w:numFmt w:val="decimal"/>
      <w:lvlText w:val="%1."/>
      <w:lvlJc w:val="left"/>
      <w:pPr>
        <w:ind w:left="820" w:hanging="360"/>
        <w:jc w:val="left"/>
      </w:pPr>
      <w:rPr>
        <w:rFonts w:ascii="Calibri" w:eastAsia="Calibri" w:hAnsi="Calibri" w:cs="Calibri" w:hint="default"/>
        <w:w w:val="100"/>
        <w:sz w:val="22"/>
        <w:szCs w:val="22"/>
      </w:rPr>
    </w:lvl>
    <w:lvl w:ilvl="1" w:tplc="B8367472">
      <w:numFmt w:val="bullet"/>
      <w:lvlText w:val="•"/>
      <w:lvlJc w:val="left"/>
      <w:pPr>
        <w:ind w:left="1694" w:hanging="360"/>
      </w:pPr>
      <w:rPr>
        <w:rFonts w:hint="default"/>
      </w:rPr>
    </w:lvl>
    <w:lvl w:ilvl="2" w:tplc="D832B4AC">
      <w:numFmt w:val="bullet"/>
      <w:lvlText w:val="•"/>
      <w:lvlJc w:val="left"/>
      <w:pPr>
        <w:ind w:left="2568" w:hanging="360"/>
      </w:pPr>
      <w:rPr>
        <w:rFonts w:hint="default"/>
      </w:rPr>
    </w:lvl>
    <w:lvl w:ilvl="3" w:tplc="CE843E7A">
      <w:numFmt w:val="bullet"/>
      <w:lvlText w:val="•"/>
      <w:lvlJc w:val="left"/>
      <w:pPr>
        <w:ind w:left="3442" w:hanging="360"/>
      </w:pPr>
      <w:rPr>
        <w:rFonts w:hint="default"/>
      </w:rPr>
    </w:lvl>
    <w:lvl w:ilvl="4" w:tplc="3D181AB6">
      <w:numFmt w:val="bullet"/>
      <w:lvlText w:val="•"/>
      <w:lvlJc w:val="left"/>
      <w:pPr>
        <w:ind w:left="4316" w:hanging="360"/>
      </w:pPr>
      <w:rPr>
        <w:rFonts w:hint="default"/>
      </w:rPr>
    </w:lvl>
    <w:lvl w:ilvl="5" w:tplc="FE2A2DB2">
      <w:numFmt w:val="bullet"/>
      <w:lvlText w:val="•"/>
      <w:lvlJc w:val="left"/>
      <w:pPr>
        <w:ind w:left="5190" w:hanging="360"/>
      </w:pPr>
      <w:rPr>
        <w:rFonts w:hint="default"/>
      </w:rPr>
    </w:lvl>
    <w:lvl w:ilvl="6" w:tplc="8CA4FA8E">
      <w:numFmt w:val="bullet"/>
      <w:lvlText w:val="•"/>
      <w:lvlJc w:val="left"/>
      <w:pPr>
        <w:ind w:left="6064" w:hanging="360"/>
      </w:pPr>
      <w:rPr>
        <w:rFonts w:hint="default"/>
      </w:rPr>
    </w:lvl>
    <w:lvl w:ilvl="7" w:tplc="ABBE174E">
      <w:numFmt w:val="bullet"/>
      <w:lvlText w:val="•"/>
      <w:lvlJc w:val="left"/>
      <w:pPr>
        <w:ind w:left="6938" w:hanging="360"/>
      </w:pPr>
      <w:rPr>
        <w:rFonts w:hint="default"/>
      </w:rPr>
    </w:lvl>
    <w:lvl w:ilvl="8" w:tplc="5988334A">
      <w:numFmt w:val="bullet"/>
      <w:lvlText w:val="•"/>
      <w:lvlJc w:val="left"/>
      <w:pPr>
        <w:ind w:left="7812" w:hanging="360"/>
      </w:pPr>
      <w:rPr>
        <w:rFonts w:hint="default"/>
      </w:rPr>
    </w:lvl>
  </w:abstractNum>
  <w:abstractNum w:abstractNumId="17">
    <w:nsid w:val="0DFB7963"/>
    <w:multiLevelType w:val="hybridMultilevel"/>
    <w:tmpl w:val="DFFA3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BF4671"/>
    <w:multiLevelType w:val="hybridMultilevel"/>
    <w:tmpl w:val="3D3236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C12835"/>
    <w:multiLevelType w:val="hybridMultilevel"/>
    <w:tmpl w:val="98929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C00FB4"/>
    <w:multiLevelType w:val="hybridMultilevel"/>
    <w:tmpl w:val="37701730"/>
    <w:lvl w:ilvl="0" w:tplc="E3E43362">
      <w:start w:val="1"/>
      <w:numFmt w:val="decimal"/>
      <w:lvlText w:val="%1."/>
      <w:lvlJc w:val="left"/>
      <w:pPr>
        <w:ind w:left="820" w:hanging="360"/>
        <w:jc w:val="left"/>
      </w:pPr>
      <w:rPr>
        <w:rFonts w:ascii="Calibri" w:eastAsia="Calibri" w:hAnsi="Calibri" w:cs="Calibri" w:hint="default"/>
        <w:w w:val="100"/>
        <w:sz w:val="22"/>
        <w:szCs w:val="22"/>
      </w:rPr>
    </w:lvl>
    <w:lvl w:ilvl="1" w:tplc="C56C4BF6">
      <w:numFmt w:val="bullet"/>
      <w:lvlText w:val="•"/>
      <w:lvlJc w:val="left"/>
      <w:pPr>
        <w:ind w:left="1668" w:hanging="360"/>
      </w:pPr>
      <w:rPr>
        <w:rFonts w:hint="default"/>
      </w:rPr>
    </w:lvl>
    <w:lvl w:ilvl="2" w:tplc="8E98049A">
      <w:numFmt w:val="bullet"/>
      <w:lvlText w:val="•"/>
      <w:lvlJc w:val="left"/>
      <w:pPr>
        <w:ind w:left="2516" w:hanging="360"/>
      </w:pPr>
      <w:rPr>
        <w:rFonts w:hint="default"/>
      </w:rPr>
    </w:lvl>
    <w:lvl w:ilvl="3" w:tplc="C23AD14C">
      <w:numFmt w:val="bullet"/>
      <w:lvlText w:val="•"/>
      <w:lvlJc w:val="left"/>
      <w:pPr>
        <w:ind w:left="3364" w:hanging="360"/>
      </w:pPr>
      <w:rPr>
        <w:rFonts w:hint="default"/>
      </w:rPr>
    </w:lvl>
    <w:lvl w:ilvl="4" w:tplc="07D28164">
      <w:numFmt w:val="bullet"/>
      <w:lvlText w:val="•"/>
      <w:lvlJc w:val="left"/>
      <w:pPr>
        <w:ind w:left="4212" w:hanging="360"/>
      </w:pPr>
      <w:rPr>
        <w:rFonts w:hint="default"/>
      </w:rPr>
    </w:lvl>
    <w:lvl w:ilvl="5" w:tplc="3B208C1E">
      <w:numFmt w:val="bullet"/>
      <w:lvlText w:val="•"/>
      <w:lvlJc w:val="left"/>
      <w:pPr>
        <w:ind w:left="5060" w:hanging="360"/>
      </w:pPr>
      <w:rPr>
        <w:rFonts w:hint="default"/>
      </w:rPr>
    </w:lvl>
    <w:lvl w:ilvl="6" w:tplc="C150BE5A">
      <w:numFmt w:val="bullet"/>
      <w:lvlText w:val="•"/>
      <w:lvlJc w:val="left"/>
      <w:pPr>
        <w:ind w:left="5908" w:hanging="360"/>
      </w:pPr>
      <w:rPr>
        <w:rFonts w:hint="default"/>
      </w:rPr>
    </w:lvl>
    <w:lvl w:ilvl="7" w:tplc="28582122">
      <w:numFmt w:val="bullet"/>
      <w:lvlText w:val="•"/>
      <w:lvlJc w:val="left"/>
      <w:pPr>
        <w:ind w:left="6756" w:hanging="360"/>
      </w:pPr>
      <w:rPr>
        <w:rFonts w:hint="default"/>
      </w:rPr>
    </w:lvl>
    <w:lvl w:ilvl="8" w:tplc="649E6C88">
      <w:numFmt w:val="bullet"/>
      <w:lvlText w:val="•"/>
      <w:lvlJc w:val="left"/>
      <w:pPr>
        <w:ind w:left="7604" w:hanging="360"/>
      </w:pPr>
      <w:rPr>
        <w:rFonts w:hint="default"/>
      </w:rPr>
    </w:lvl>
  </w:abstractNum>
  <w:abstractNum w:abstractNumId="21">
    <w:nsid w:val="15ED593C"/>
    <w:multiLevelType w:val="hybridMultilevel"/>
    <w:tmpl w:val="6D3CF4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E22445"/>
    <w:multiLevelType w:val="hybridMultilevel"/>
    <w:tmpl w:val="515CC0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A71065A"/>
    <w:multiLevelType w:val="hybridMultilevel"/>
    <w:tmpl w:val="3CACD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29692C"/>
    <w:multiLevelType w:val="hybridMultilevel"/>
    <w:tmpl w:val="A3907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E124E8C"/>
    <w:multiLevelType w:val="hybridMultilevel"/>
    <w:tmpl w:val="393AC880"/>
    <w:lvl w:ilvl="0" w:tplc="953A6772">
      <w:start w:val="1"/>
      <w:numFmt w:val="decimal"/>
      <w:lvlText w:val="%1."/>
      <w:lvlJc w:val="left"/>
      <w:pPr>
        <w:ind w:left="820" w:hanging="360"/>
        <w:jc w:val="left"/>
      </w:pPr>
      <w:rPr>
        <w:rFonts w:hint="default"/>
        <w:w w:val="100"/>
      </w:rPr>
    </w:lvl>
    <w:lvl w:ilvl="1" w:tplc="FAAC3398">
      <w:numFmt w:val="bullet"/>
      <w:lvlText w:val="•"/>
      <w:lvlJc w:val="left"/>
      <w:pPr>
        <w:ind w:left="1692" w:hanging="360"/>
      </w:pPr>
      <w:rPr>
        <w:rFonts w:hint="default"/>
      </w:rPr>
    </w:lvl>
    <w:lvl w:ilvl="2" w:tplc="DB307DFA">
      <w:numFmt w:val="bullet"/>
      <w:lvlText w:val="•"/>
      <w:lvlJc w:val="left"/>
      <w:pPr>
        <w:ind w:left="2564" w:hanging="360"/>
      </w:pPr>
      <w:rPr>
        <w:rFonts w:hint="default"/>
      </w:rPr>
    </w:lvl>
    <w:lvl w:ilvl="3" w:tplc="73D423A2">
      <w:numFmt w:val="bullet"/>
      <w:lvlText w:val="•"/>
      <w:lvlJc w:val="left"/>
      <w:pPr>
        <w:ind w:left="3436" w:hanging="360"/>
      </w:pPr>
      <w:rPr>
        <w:rFonts w:hint="default"/>
      </w:rPr>
    </w:lvl>
    <w:lvl w:ilvl="4" w:tplc="56E4F1A6">
      <w:numFmt w:val="bullet"/>
      <w:lvlText w:val="•"/>
      <w:lvlJc w:val="left"/>
      <w:pPr>
        <w:ind w:left="4308" w:hanging="360"/>
      </w:pPr>
      <w:rPr>
        <w:rFonts w:hint="default"/>
      </w:rPr>
    </w:lvl>
    <w:lvl w:ilvl="5" w:tplc="0B0C19DA">
      <w:numFmt w:val="bullet"/>
      <w:lvlText w:val="•"/>
      <w:lvlJc w:val="left"/>
      <w:pPr>
        <w:ind w:left="5180" w:hanging="360"/>
      </w:pPr>
      <w:rPr>
        <w:rFonts w:hint="default"/>
      </w:rPr>
    </w:lvl>
    <w:lvl w:ilvl="6" w:tplc="43D243A6">
      <w:numFmt w:val="bullet"/>
      <w:lvlText w:val="•"/>
      <w:lvlJc w:val="left"/>
      <w:pPr>
        <w:ind w:left="6052" w:hanging="360"/>
      </w:pPr>
      <w:rPr>
        <w:rFonts w:hint="default"/>
      </w:rPr>
    </w:lvl>
    <w:lvl w:ilvl="7" w:tplc="8354A9A8">
      <w:numFmt w:val="bullet"/>
      <w:lvlText w:val="•"/>
      <w:lvlJc w:val="left"/>
      <w:pPr>
        <w:ind w:left="6924" w:hanging="360"/>
      </w:pPr>
      <w:rPr>
        <w:rFonts w:hint="default"/>
      </w:rPr>
    </w:lvl>
    <w:lvl w:ilvl="8" w:tplc="0328842C">
      <w:numFmt w:val="bullet"/>
      <w:lvlText w:val="•"/>
      <w:lvlJc w:val="left"/>
      <w:pPr>
        <w:ind w:left="7796" w:hanging="360"/>
      </w:pPr>
      <w:rPr>
        <w:rFonts w:hint="default"/>
      </w:rPr>
    </w:lvl>
  </w:abstractNum>
  <w:abstractNum w:abstractNumId="26">
    <w:nsid w:val="1FBC237B"/>
    <w:multiLevelType w:val="hybridMultilevel"/>
    <w:tmpl w:val="D688D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0B7B97"/>
    <w:multiLevelType w:val="hybridMultilevel"/>
    <w:tmpl w:val="3398BD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C74298"/>
    <w:multiLevelType w:val="hybridMultilevel"/>
    <w:tmpl w:val="8AD0E4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E2297"/>
    <w:multiLevelType w:val="hybridMultilevel"/>
    <w:tmpl w:val="81C01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585FFF"/>
    <w:multiLevelType w:val="hybridMultilevel"/>
    <w:tmpl w:val="E61C4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156B05"/>
    <w:multiLevelType w:val="hybridMultilevel"/>
    <w:tmpl w:val="CE5E72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54416C3"/>
    <w:multiLevelType w:val="hybridMultilevel"/>
    <w:tmpl w:val="BC468424"/>
    <w:lvl w:ilvl="0" w:tplc="369ECFAA">
      <w:start w:val="1"/>
      <w:numFmt w:val="bullet"/>
      <w:lvlText w:val=""/>
      <w:lvlJc w:val="left"/>
      <w:pPr>
        <w:ind w:left="360" w:hanging="360"/>
      </w:pPr>
      <w:rPr>
        <w:rFonts w:ascii="Symbol" w:hAnsi="Symbol" w:hint="default"/>
        <w:color w:val="4472C4"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65578D1"/>
    <w:multiLevelType w:val="hybridMultilevel"/>
    <w:tmpl w:val="0C7C4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68349FD"/>
    <w:multiLevelType w:val="hybridMultilevel"/>
    <w:tmpl w:val="5BEE4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256AEC"/>
    <w:multiLevelType w:val="hybridMultilevel"/>
    <w:tmpl w:val="68FE61FA"/>
    <w:lvl w:ilvl="0" w:tplc="406E1B90">
      <w:start w:val="1"/>
      <w:numFmt w:val="decimal"/>
      <w:lvlText w:val="%1."/>
      <w:lvlJc w:val="left"/>
      <w:pPr>
        <w:ind w:left="820" w:hanging="360"/>
        <w:jc w:val="right"/>
      </w:pPr>
      <w:rPr>
        <w:rFonts w:ascii="Calibri" w:eastAsia="Calibri" w:hAnsi="Calibri" w:cs="Calibri" w:hint="default"/>
        <w:w w:val="100"/>
        <w:sz w:val="22"/>
        <w:szCs w:val="22"/>
      </w:rPr>
    </w:lvl>
    <w:lvl w:ilvl="1" w:tplc="A1B41AE6">
      <w:numFmt w:val="bullet"/>
      <w:lvlText w:val="•"/>
      <w:lvlJc w:val="left"/>
      <w:pPr>
        <w:ind w:left="1694" w:hanging="360"/>
      </w:pPr>
      <w:rPr>
        <w:rFonts w:hint="default"/>
      </w:rPr>
    </w:lvl>
    <w:lvl w:ilvl="2" w:tplc="6A50D532">
      <w:numFmt w:val="bullet"/>
      <w:lvlText w:val="•"/>
      <w:lvlJc w:val="left"/>
      <w:pPr>
        <w:ind w:left="2568" w:hanging="360"/>
      </w:pPr>
      <w:rPr>
        <w:rFonts w:hint="default"/>
      </w:rPr>
    </w:lvl>
    <w:lvl w:ilvl="3" w:tplc="6DF26294">
      <w:numFmt w:val="bullet"/>
      <w:lvlText w:val="•"/>
      <w:lvlJc w:val="left"/>
      <w:pPr>
        <w:ind w:left="3442" w:hanging="360"/>
      </w:pPr>
      <w:rPr>
        <w:rFonts w:hint="default"/>
      </w:rPr>
    </w:lvl>
    <w:lvl w:ilvl="4" w:tplc="31AAAF96">
      <w:numFmt w:val="bullet"/>
      <w:lvlText w:val="•"/>
      <w:lvlJc w:val="left"/>
      <w:pPr>
        <w:ind w:left="4316" w:hanging="360"/>
      </w:pPr>
      <w:rPr>
        <w:rFonts w:hint="default"/>
      </w:rPr>
    </w:lvl>
    <w:lvl w:ilvl="5" w:tplc="B67C6704">
      <w:numFmt w:val="bullet"/>
      <w:lvlText w:val="•"/>
      <w:lvlJc w:val="left"/>
      <w:pPr>
        <w:ind w:left="5190" w:hanging="360"/>
      </w:pPr>
      <w:rPr>
        <w:rFonts w:hint="default"/>
      </w:rPr>
    </w:lvl>
    <w:lvl w:ilvl="6" w:tplc="5AB8AB2C">
      <w:numFmt w:val="bullet"/>
      <w:lvlText w:val="•"/>
      <w:lvlJc w:val="left"/>
      <w:pPr>
        <w:ind w:left="6064" w:hanging="360"/>
      </w:pPr>
      <w:rPr>
        <w:rFonts w:hint="default"/>
      </w:rPr>
    </w:lvl>
    <w:lvl w:ilvl="7" w:tplc="5EA41536">
      <w:numFmt w:val="bullet"/>
      <w:lvlText w:val="•"/>
      <w:lvlJc w:val="left"/>
      <w:pPr>
        <w:ind w:left="6938" w:hanging="360"/>
      </w:pPr>
      <w:rPr>
        <w:rFonts w:hint="default"/>
      </w:rPr>
    </w:lvl>
    <w:lvl w:ilvl="8" w:tplc="3F6457E8">
      <w:numFmt w:val="bullet"/>
      <w:lvlText w:val="•"/>
      <w:lvlJc w:val="left"/>
      <w:pPr>
        <w:ind w:left="7812" w:hanging="360"/>
      </w:pPr>
      <w:rPr>
        <w:rFonts w:hint="default"/>
      </w:rPr>
    </w:lvl>
  </w:abstractNum>
  <w:abstractNum w:abstractNumId="36">
    <w:nsid w:val="519464BE"/>
    <w:multiLevelType w:val="hybridMultilevel"/>
    <w:tmpl w:val="5E6E0BE4"/>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900" w:hanging="360"/>
      </w:pPr>
      <w:rPr>
        <w:rFonts w:ascii="Courier New" w:hAnsi="Courier New" w:cs="Courier New" w:hint="default"/>
      </w:r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7">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CA45287"/>
    <w:multiLevelType w:val="hybridMultilevel"/>
    <w:tmpl w:val="466AE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DC1D2E"/>
    <w:multiLevelType w:val="hybridMultilevel"/>
    <w:tmpl w:val="2DBABAF6"/>
    <w:lvl w:ilvl="0" w:tplc="E31C3FB2">
      <w:start w:val="1"/>
      <w:numFmt w:val="decimal"/>
      <w:lvlText w:val="%1."/>
      <w:lvlJc w:val="left"/>
      <w:pPr>
        <w:ind w:left="820" w:hanging="360"/>
        <w:jc w:val="left"/>
      </w:pPr>
      <w:rPr>
        <w:rFonts w:ascii="Calibri" w:eastAsia="Calibri" w:hAnsi="Calibri" w:cs="Calibri" w:hint="default"/>
        <w:w w:val="100"/>
        <w:sz w:val="22"/>
        <w:szCs w:val="22"/>
      </w:rPr>
    </w:lvl>
    <w:lvl w:ilvl="1" w:tplc="064498E4">
      <w:numFmt w:val="bullet"/>
      <w:lvlText w:val="•"/>
      <w:lvlJc w:val="left"/>
      <w:pPr>
        <w:ind w:left="1694" w:hanging="360"/>
      </w:pPr>
      <w:rPr>
        <w:rFonts w:hint="default"/>
      </w:rPr>
    </w:lvl>
    <w:lvl w:ilvl="2" w:tplc="CEE6E98C">
      <w:numFmt w:val="bullet"/>
      <w:lvlText w:val="•"/>
      <w:lvlJc w:val="left"/>
      <w:pPr>
        <w:ind w:left="2568" w:hanging="360"/>
      </w:pPr>
      <w:rPr>
        <w:rFonts w:hint="default"/>
      </w:rPr>
    </w:lvl>
    <w:lvl w:ilvl="3" w:tplc="21866CC4">
      <w:numFmt w:val="bullet"/>
      <w:lvlText w:val="•"/>
      <w:lvlJc w:val="left"/>
      <w:pPr>
        <w:ind w:left="3442" w:hanging="360"/>
      </w:pPr>
      <w:rPr>
        <w:rFonts w:hint="default"/>
      </w:rPr>
    </w:lvl>
    <w:lvl w:ilvl="4" w:tplc="FDC62AFA">
      <w:numFmt w:val="bullet"/>
      <w:lvlText w:val="•"/>
      <w:lvlJc w:val="left"/>
      <w:pPr>
        <w:ind w:left="4316" w:hanging="360"/>
      </w:pPr>
      <w:rPr>
        <w:rFonts w:hint="default"/>
      </w:rPr>
    </w:lvl>
    <w:lvl w:ilvl="5" w:tplc="FF587F9C">
      <w:numFmt w:val="bullet"/>
      <w:lvlText w:val="•"/>
      <w:lvlJc w:val="left"/>
      <w:pPr>
        <w:ind w:left="5190" w:hanging="360"/>
      </w:pPr>
      <w:rPr>
        <w:rFonts w:hint="default"/>
      </w:rPr>
    </w:lvl>
    <w:lvl w:ilvl="6" w:tplc="EBF23F38">
      <w:numFmt w:val="bullet"/>
      <w:lvlText w:val="•"/>
      <w:lvlJc w:val="left"/>
      <w:pPr>
        <w:ind w:left="6064" w:hanging="360"/>
      </w:pPr>
      <w:rPr>
        <w:rFonts w:hint="default"/>
      </w:rPr>
    </w:lvl>
    <w:lvl w:ilvl="7" w:tplc="A1A26976">
      <w:numFmt w:val="bullet"/>
      <w:lvlText w:val="•"/>
      <w:lvlJc w:val="left"/>
      <w:pPr>
        <w:ind w:left="6938" w:hanging="360"/>
      </w:pPr>
      <w:rPr>
        <w:rFonts w:hint="default"/>
      </w:rPr>
    </w:lvl>
    <w:lvl w:ilvl="8" w:tplc="6D3E5CA2">
      <w:numFmt w:val="bullet"/>
      <w:lvlText w:val="•"/>
      <w:lvlJc w:val="left"/>
      <w:pPr>
        <w:ind w:left="7812" w:hanging="360"/>
      </w:pPr>
      <w:rPr>
        <w:rFonts w:hint="default"/>
      </w:rPr>
    </w:lvl>
  </w:abstractNum>
  <w:abstractNum w:abstractNumId="40">
    <w:nsid w:val="709C52CF"/>
    <w:multiLevelType w:val="hybridMultilevel"/>
    <w:tmpl w:val="00C86E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2C5330D"/>
    <w:multiLevelType w:val="hybridMultilevel"/>
    <w:tmpl w:val="1F0208A2"/>
    <w:lvl w:ilvl="0" w:tplc="04090001">
      <w:start w:val="1"/>
      <w:numFmt w:val="bullet"/>
      <w:lvlText w:val=""/>
      <w:lvlJc w:val="left"/>
      <w:pPr>
        <w:ind w:left="720" w:hanging="360"/>
      </w:pPr>
      <w:rPr>
        <w:rFonts w:ascii="Symbol" w:hAnsi="Symbol" w:hint="default"/>
        <w:w w:val="100"/>
        <w:sz w:val="22"/>
        <w:szCs w:val="22"/>
      </w:rPr>
    </w:lvl>
    <w:lvl w:ilvl="1" w:tplc="7E0405DC">
      <w:numFmt w:val="bullet"/>
      <w:lvlText w:val="•"/>
      <w:lvlJc w:val="left"/>
      <w:pPr>
        <w:ind w:left="1370" w:hanging="360"/>
      </w:pPr>
      <w:rPr>
        <w:rFonts w:hint="default"/>
      </w:rPr>
    </w:lvl>
    <w:lvl w:ilvl="2" w:tplc="14A8F918">
      <w:numFmt w:val="bullet"/>
      <w:lvlText w:val="•"/>
      <w:lvlJc w:val="left"/>
      <w:pPr>
        <w:ind w:left="2280" w:hanging="360"/>
      </w:pPr>
      <w:rPr>
        <w:rFonts w:hint="default"/>
      </w:rPr>
    </w:lvl>
    <w:lvl w:ilvl="3" w:tplc="C9264602">
      <w:numFmt w:val="bullet"/>
      <w:lvlText w:val="•"/>
      <w:lvlJc w:val="left"/>
      <w:pPr>
        <w:ind w:left="3190" w:hanging="360"/>
      </w:pPr>
      <w:rPr>
        <w:rFonts w:hint="default"/>
      </w:rPr>
    </w:lvl>
    <w:lvl w:ilvl="4" w:tplc="407E98A2">
      <w:numFmt w:val="bullet"/>
      <w:lvlText w:val="•"/>
      <w:lvlJc w:val="left"/>
      <w:pPr>
        <w:ind w:left="4100" w:hanging="360"/>
      </w:pPr>
      <w:rPr>
        <w:rFonts w:hint="default"/>
      </w:rPr>
    </w:lvl>
    <w:lvl w:ilvl="5" w:tplc="F2D8DA44">
      <w:numFmt w:val="bullet"/>
      <w:lvlText w:val="•"/>
      <w:lvlJc w:val="left"/>
      <w:pPr>
        <w:ind w:left="5010" w:hanging="360"/>
      </w:pPr>
      <w:rPr>
        <w:rFonts w:hint="default"/>
      </w:rPr>
    </w:lvl>
    <w:lvl w:ilvl="6" w:tplc="12CC6DF8">
      <w:numFmt w:val="bullet"/>
      <w:lvlText w:val="•"/>
      <w:lvlJc w:val="left"/>
      <w:pPr>
        <w:ind w:left="5920" w:hanging="360"/>
      </w:pPr>
      <w:rPr>
        <w:rFonts w:hint="default"/>
      </w:rPr>
    </w:lvl>
    <w:lvl w:ilvl="7" w:tplc="25103FE6">
      <w:numFmt w:val="bullet"/>
      <w:lvlText w:val="•"/>
      <w:lvlJc w:val="left"/>
      <w:pPr>
        <w:ind w:left="6830" w:hanging="360"/>
      </w:pPr>
      <w:rPr>
        <w:rFonts w:hint="default"/>
      </w:rPr>
    </w:lvl>
    <w:lvl w:ilvl="8" w:tplc="E7203EFC">
      <w:numFmt w:val="bullet"/>
      <w:lvlText w:val="•"/>
      <w:lvlJc w:val="left"/>
      <w:pPr>
        <w:ind w:left="7740" w:hanging="360"/>
      </w:pPr>
      <w:rPr>
        <w:rFonts w:hint="default"/>
      </w:rPr>
    </w:lvl>
  </w:abstractNum>
  <w:abstractNum w:abstractNumId="42">
    <w:nsid w:val="769D3762"/>
    <w:multiLevelType w:val="hybridMultilevel"/>
    <w:tmpl w:val="B9301D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3">
    <w:nsid w:val="799102B8"/>
    <w:multiLevelType w:val="hybridMultilevel"/>
    <w:tmpl w:val="D1B2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4472C4"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6F0138"/>
    <w:multiLevelType w:val="hybridMultilevel"/>
    <w:tmpl w:val="C76270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2"/>
  </w:num>
  <w:num w:numId="4">
    <w:abstractNumId w:val="32"/>
  </w:num>
  <w:num w:numId="5">
    <w:abstractNumId w:val="32"/>
  </w:num>
  <w:num w:numId="6">
    <w:abstractNumId w:val="9"/>
  </w:num>
  <w:num w:numId="7">
    <w:abstractNumId w:val="45"/>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37"/>
  </w:num>
  <w:num w:numId="17">
    <w:abstractNumId w:val="20"/>
  </w:num>
  <w:num w:numId="18">
    <w:abstractNumId w:val="25"/>
  </w:num>
  <w:num w:numId="19">
    <w:abstractNumId w:val="15"/>
  </w:num>
  <w:num w:numId="20">
    <w:abstractNumId w:val="41"/>
  </w:num>
  <w:num w:numId="21">
    <w:abstractNumId w:val="35"/>
  </w:num>
  <w:num w:numId="22">
    <w:abstractNumId w:val="39"/>
  </w:num>
  <w:num w:numId="23">
    <w:abstractNumId w:val="16"/>
  </w:num>
  <w:num w:numId="24">
    <w:abstractNumId w:val="44"/>
  </w:num>
  <w:num w:numId="25">
    <w:abstractNumId w:val="26"/>
  </w:num>
  <w:num w:numId="26">
    <w:abstractNumId w:val="12"/>
  </w:num>
  <w:num w:numId="27">
    <w:abstractNumId w:val="27"/>
  </w:num>
  <w:num w:numId="28">
    <w:abstractNumId w:val="29"/>
  </w:num>
  <w:num w:numId="29">
    <w:abstractNumId w:val="33"/>
  </w:num>
  <w:num w:numId="30">
    <w:abstractNumId w:val="23"/>
  </w:num>
  <w:num w:numId="31">
    <w:abstractNumId w:val="17"/>
  </w:num>
  <w:num w:numId="32">
    <w:abstractNumId w:val="46"/>
  </w:num>
  <w:num w:numId="33">
    <w:abstractNumId w:val="38"/>
  </w:num>
  <w:num w:numId="34">
    <w:abstractNumId w:val="21"/>
  </w:num>
  <w:num w:numId="35">
    <w:abstractNumId w:val="0"/>
  </w:num>
  <w:num w:numId="36">
    <w:abstractNumId w:val="19"/>
  </w:num>
  <w:num w:numId="37">
    <w:abstractNumId w:val="14"/>
  </w:num>
  <w:num w:numId="38">
    <w:abstractNumId w:val="36"/>
  </w:num>
  <w:num w:numId="39">
    <w:abstractNumId w:val="18"/>
  </w:num>
  <w:num w:numId="40">
    <w:abstractNumId w:val="24"/>
  </w:num>
  <w:num w:numId="41">
    <w:abstractNumId w:val="31"/>
  </w:num>
  <w:num w:numId="42">
    <w:abstractNumId w:val="13"/>
  </w:num>
  <w:num w:numId="43">
    <w:abstractNumId w:val="11"/>
  </w:num>
  <w:num w:numId="44">
    <w:abstractNumId w:val="28"/>
  </w:num>
  <w:num w:numId="45">
    <w:abstractNumId w:val="40"/>
  </w:num>
  <w:num w:numId="46">
    <w:abstractNumId w:val="34"/>
  </w:num>
  <w:num w:numId="47">
    <w:abstractNumId w:val="43"/>
  </w:num>
  <w:num w:numId="48">
    <w:abstractNumId w:val="42"/>
  </w:num>
  <w:num w:numId="49">
    <w:abstractNumId w:val="30"/>
  </w:num>
  <w:num w:numId="50">
    <w:abstractNumId w:val="2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y">
    <w15:presenceInfo w15:providerId="None" w15:userId="J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0F3"/>
    <w:rsid w:val="00004E34"/>
    <w:rsid w:val="000100CB"/>
    <w:rsid w:val="000125C9"/>
    <w:rsid w:val="0002270B"/>
    <w:rsid w:val="000237A5"/>
    <w:rsid w:val="00027A33"/>
    <w:rsid w:val="0004386F"/>
    <w:rsid w:val="000524EA"/>
    <w:rsid w:val="00063955"/>
    <w:rsid w:val="000641AE"/>
    <w:rsid w:val="000646E6"/>
    <w:rsid w:val="00066B28"/>
    <w:rsid w:val="00067E20"/>
    <w:rsid w:val="00070B1D"/>
    <w:rsid w:val="00074BE3"/>
    <w:rsid w:val="00076C79"/>
    <w:rsid w:val="00077E97"/>
    <w:rsid w:val="00083385"/>
    <w:rsid w:val="00084E78"/>
    <w:rsid w:val="00085EFC"/>
    <w:rsid w:val="00095602"/>
    <w:rsid w:val="000960F3"/>
    <w:rsid w:val="000A2461"/>
    <w:rsid w:val="000A31B3"/>
    <w:rsid w:val="000B252A"/>
    <w:rsid w:val="000C48F6"/>
    <w:rsid w:val="000C7E4A"/>
    <w:rsid w:val="000D43BC"/>
    <w:rsid w:val="000E09D7"/>
    <w:rsid w:val="000E7F68"/>
    <w:rsid w:val="000F033C"/>
    <w:rsid w:val="000F55AA"/>
    <w:rsid w:val="00101B21"/>
    <w:rsid w:val="00101C6F"/>
    <w:rsid w:val="00113F4B"/>
    <w:rsid w:val="0011545A"/>
    <w:rsid w:val="0012223A"/>
    <w:rsid w:val="00123E7D"/>
    <w:rsid w:val="00131827"/>
    <w:rsid w:val="00132CC5"/>
    <w:rsid w:val="00150E6B"/>
    <w:rsid w:val="00150EB1"/>
    <w:rsid w:val="001601A6"/>
    <w:rsid w:val="00160A5B"/>
    <w:rsid w:val="001636A8"/>
    <w:rsid w:val="00165390"/>
    <w:rsid w:val="0017149F"/>
    <w:rsid w:val="001757E7"/>
    <w:rsid w:val="0018203B"/>
    <w:rsid w:val="00184344"/>
    <w:rsid w:val="00185F08"/>
    <w:rsid w:val="001873A0"/>
    <w:rsid w:val="0018756A"/>
    <w:rsid w:val="00191496"/>
    <w:rsid w:val="001954D1"/>
    <w:rsid w:val="0019594F"/>
    <w:rsid w:val="001960A6"/>
    <w:rsid w:val="001A3A43"/>
    <w:rsid w:val="001A46E8"/>
    <w:rsid w:val="001B061D"/>
    <w:rsid w:val="001B27A8"/>
    <w:rsid w:val="001B427A"/>
    <w:rsid w:val="001B69E3"/>
    <w:rsid w:val="001C13CD"/>
    <w:rsid w:val="001C20EB"/>
    <w:rsid w:val="001C28D9"/>
    <w:rsid w:val="001C77EB"/>
    <w:rsid w:val="001D4AEB"/>
    <w:rsid w:val="001D4DEA"/>
    <w:rsid w:val="001D6F1F"/>
    <w:rsid w:val="001D7D92"/>
    <w:rsid w:val="001E646F"/>
    <w:rsid w:val="001E7BB5"/>
    <w:rsid w:val="001F1AC6"/>
    <w:rsid w:val="001F2F51"/>
    <w:rsid w:val="001F77B4"/>
    <w:rsid w:val="00201043"/>
    <w:rsid w:val="00201DB8"/>
    <w:rsid w:val="00206C13"/>
    <w:rsid w:val="00212903"/>
    <w:rsid w:val="00214EB1"/>
    <w:rsid w:val="00216AFC"/>
    <w:rsid w:val="002260EA"/>
    <w:rsid w:val="00226EBF"/>
    <w:rsid w:val="00231A6B"/>
    <w:rsid w:val="00232B50"/>
    <w:rsid w:val="00233587"/>
    <w:rsid w:val="00244605"/>
    <w:rsid w:val="0025048B"/>
    <w:rsid w:val="0025254C"/>
    <w:rsid w:val="00254A6B"/>
    <w:rsid w:val="00261076"/>
    <w:rsid w:val="0026297C"/>
    <w:rsid w:val="0026531B"/>
    <w:rsid w:val="00265BDA"/>
    <w:rsid w:val="0026654F"/>
    <w:rsid w:val="002708CB"/>
    <w:rsid w:val="002778E2"/>
    <w:rsid w:val="00284C0A"/>
    <w:rsid w:val="0029438B"/>
    <w:rsid w:val="00294B4A"/>
    <w:rsid w:val="00296422"/>
    <w:rsid w:val="002A22B8"/>
    <w:rsid w:val="002A3EBF"/>
    <w:rsid w:val="002A78E1"/>
    <w:rsid w:val="002B31B0"/>
    <w:rsid w:val="002C0AE0"/>
    <w:rsid w:val="002C173A"/>
    <w:rsid w:val="002C5956"/>
    <w:rsid w:val="002C64A4"/>
    <w:rsid w:val="002D34A6"/>
    <w:rsid w:val="002D3F68"/>
    <w:rsid w:val="002E481D"/>
    <w:rsid w:val="002E4A91"/>
    <w:rsid w:val="00302A60"/>
    <w:rsid w:val="003043DA"/>
    <w:rsid w:val="0031095A"/>
    <w:rsid w:val="0031136B"/>
    <w:rsid w:val="003131D5"/>
    <w:rsid w:val="0031739D"/>
    <w:rsid w:val="003237CF"/>
    <w:rsid w:val="00336CDC"/>
    <w:rsid w:val="00340F8E"/>
    <w:rsid w:val="00346D02"/>
    <w:rsid w:val="00351417"/>
    <w:rsid w:val="0035539E"/>
    <w:rsid w:val="00355C07"/>
    <w:rsid w:val="0036241F"/>
    <w:rsid w:val="0036302C"/>
    <w:rsid w:val="00364007"/>
    <w:rsid w:val="0037113B"/>
    <w:rsid w:val="00372EF5"/>
    <w:rsid w:val="00373F75"/>
    <w:rsid w:val="00374233"/>
    <w:rsid w:val="00381D30"/>
    <w:rsid w:val="003920AD"/>
    <w:rsid w:val="00392AD6"/>
    <w:rsid w:val="003A4CB8"/>
    <w:rsid w:val="003B46D1"/>
    <w:rsid w:val="003B7569"/>
    <w:rsid w:val="003C0CC2"/>
    <w:rsid w:val="003C6322"/>
    <w:rsid w:val="003D01F2"/>
    <w:rsid w:val="003D72E5"/>
    <w:rsid w:val="003E14AB"/>
    <w:rsid w:val="003F0B90"/>
    <w:rsid w:val="003F3562"/>
    <w:rsid w:val="003F4C7F"/>
    <w:rsid w:val="003F538E"/>
    <w:rsid w:val="004077B4"/>
    <w:rsid w:val="00411766"/>
    <w:rsid w:val="004148D5"/>
    <w:rsid w:val="00417D1F"/>
    <w:rsid w:val="004200D8"/>
    <w:rsid w:val="00420C11"/>
    <w:rsid w:val="004215CB"/>
    <w:rsid w:val="00431372"/>
    <w:rsid w:val="00435A5A"/>
    <w:rsid w:val="004428D2"/>
    <w:rsid w:val="00446712"/>
    <w:rsid w:val="00450221"/>
    <w:rsid w:val="00452AB1"/>
    <w:rsid w:val="00453533"/>
    <w:rsid w:val="004537D0"/>
    <w:rsid w:val="0046097E"/>
    <w:rsid w:val="00462B23"/>
    <w:rsid w:val="004634F1"/>
    <w:rsid w:val="00463CB7"/>
    <w:rsid w:val="004713E8"/>
    <w:rsid w:val="0047191D"/>
    <w:rsid w:val="004744D1"/>
    <w:rsid w:val="004760D1"/>
    <w:rsid w:val="00487415"/>
    <w:rsid w:val="00490628"/>
    <w:rsid w:val="00491E54"/>
    <w:rsid w:val="00492113"/>
    <w:rsid w:val="00495E01"/>
    <w:rsid w:val="00496F3B"/>
    <w:rsid w:val="004A0F26"/>
    <w:rsid w:val="004A3526"/>
    <w:rsid w:val="004B686F"/>
    <w:rsid w:val="004C67A5"/>
    <w:rsid w:val="004D64EF"/>
    <w:rsid w:val="004E1AF3"/>
    <w:rsid w:val="004E3682"/>
    <w:rsid w:val="004E4806"/>
    <w:rsid w:val="004E6F7D"/>
    <w:rsid w:val="004F11B1"/>
    <w:rsid w:val="00500930"/>
    <w:rsid w:val="00502D08"/>
    <w:rsid w:val="00503847"/>
    <w:rsid w:val="005045A4"/>
    <w:rsid w:val="00510E3D"/>
    <w:rsid w:val="00511D53"/>
    <w:rsid w:val="0051670A"/>
    <w:rsid w:val="00536CA8"/>
    <w:rsid w:val="00537C6E"/>
    <w:rsid w:val="00543CD6"/>
    <w:rsid w:val="005440D4"/>
    <w:rsid w:val="00547153"/>
    <w:rsid w:val="005532C3"/>
    <w:rsid w:val="005542CA"/>
    <w:rsid w:val="005547B3"/>
    <w:rsid w:val="00557949"/>
    <w:rsid w:val="00561C7E"/>
    <w:rsid w:val="00567F45"/>
    <w:rsid w:val="00581A17"/>
    <w:rsid w:val="00584184"/>
    <w:rsid w:val="00585428"/>
    <w:rsid w:val="005870D8"/>
    <w:rsid w:val="00590D01"/>
    <w:rsid w:val="00593A85"/>
    <w:rsid w:val="005949BE"/>
    <w:rsid w:val="005978E0"/>
    <w:rsid w:val="005A2FBD"/>
    <w:rsid w:val="005B5F76"/>
    <w:rsid w:val="005B61BE"/>
    <w:rsid w:val="005C0B1C"/>
    <w:rsid w:val="005C294A"/>
    <w:rsid w:val="005C3ED2"/>
    <w:rsid w:val="005C6950"/>
    <w:rsid w:val="005D4FB4"/>
    <w:rsid w:val="005D502E"/>
    <w:rsid w:val="005E2CE8"/>
    <w:rsid w:val="005E33BD"/>
    <w:rsid w:val="005E7F2F"/>
    <w:rsid w:val="00601279"/>
    <w:rsid w:val="006031A3"/>
    <w:rsid w:val="00607698"/>
    <w:rsid w:val="00613AB1"/>
    <w:rsid w:val="0063024B"/>
    <w:rsid w:val="00630371"/>
    <w:rsid w:val="006307CC"/>
    <w:rsid w:val="0063113D"/>
    <w:rsid w:val="00644161"/>
    <w:rsid w:val="006475AD"/>
    <w:rsid w:val="00657FB7"/>
    <w:rsid w:val="00665E60"/>
    <w:rsid w:val="006669F0"/>
    <w:rsid w:val="00673882"/>
    <w:rsid w:val="006744B3"/>
    <w:rsid w:val="00674955"/>
    <w:rsid w:val="0068099C"/>
    <w:rsid w:val="00685F42"/>
    <w:rsid w:val="00692123"/>
    <w:rsid w:val="006921F3"/>
    <w:rsid w:val="006A006E"/>
    <w:rsid w:val="006B16AE"/>
    <w:rsid w:val="006B28DC"/>
    <w:rsid w:val="006B5310"/>
    <w:rsid w:val="006B698B"/>
    <w:rsid w:val="006C03CE"/>
    <w:rsid w:val="006C44C4"/>
    <w:rsid w:val="006C5C2B"/>
    <w:rsid w:val="006D1C32"/>
    <w:rsid w:val="006D2928"/>
    <w:rsid w:val="006E0ED9"/>
    <w:rsid w:val="006E109D"/>
    <w:rsid w:val="006E1E98"/>
    <w:rsid w:val="006E2963"/>
    <w:rsid w:val="006E31EA"/>
    <w:rsid w:val="006E46B6"/>
    <w:rsid w:val="006E73C6"/>
    <w:rsid w:val="006F6D3A"/>
    <w:rsid w:val="006F7BFE"/>
    <w:rsid w:val="007020FC"/>
    <w:rsid w:val="0070303B"/>
    <w:rsid w:val="007044EC"/>
    <w:rsid w:val="00704D0C"/>
    <w:rsid w:val="00712E59"/>
    <w:rsid w:val="00714145"/>
    <w:rsid w:val="00716CBF"/>
    <w:rsid w:val="007173B4"/>
    <w:rsid w:val="007243A0"/>
    <w:rsid w:val="00725F55"/>
    <w:rsid w:val="007414D3"/>
    <w:rsid w:val="00744D89"/>
    <w:rsid w:val="00746E5D"/>
    <w:rsid w:val="00754290"/>
    <w:rsid w:val="00754383"/>
    <w:rsid w:val="0075445B"/>
    <w:rsid w:val="00756536"/>
    <w:rsid w:val="00762207"/>
    <w:rsid w:val="00764FF8"/>
    <w:rsid w:val="007738B3"/>
    <w:rsid w:val="007762C4"/>
    <w:rsid w:val="00783F4B"/>
    <w:rsid w:val="007907C8"/>
    <w:rsid w:val="00792FD0"/>
    <w:rsid w:val="007A15FA"/>
    <w:rsid w:val="007A1DAB"/>
    <w:rsid w:val="007A31E2"/>
    <w:rsid w:val="007A6CE4"/>
    <w:rsid w:val="007A7AEC"/>
    <w:rsid w:val="007B215D"/>
    <w:rsid w:val="007C364C"/>
    <w:rsid w:val="007C40D9"/>
    <w:rsid w:val="007D16D4"/>
    <w:rsid w:val="007D45B7"/>
    <w:rsid w:val="007D61DF"/>
    <w:rsid w:val="007E194E"/>
    <w:rsid w:val="007E3FB2"/>
    <w:rsid w:val="007E551E"/>
    <w:rsid w:val="007F2338"/>
    <w:rsid w:val="007F3137"/>
    <w:rsid w:val="007F3584"/>
    <w:rsid w:val="007F5462"/>
    <w:rsid w:val="007F7DA2"/>
    <w:rsid w:val="00803DD4"/>
    <w:rsid w:val="00804C71"/>
    <w:rsid w:val="008063E3"/>
    <w:rsid w:val="0081201F"/>
    <w:rsid w:val="00814D88"/>
    <w:rsid w:val="008233E9"/>
    <w:rsid w:val="00825F2C"/>
    <w:rsid w:val="008336AC"/>
    <w:rsid w:val="00834A22"/>
    <w:rsid w:val="008368D6"/>
    <w:rsid w:val="008407BF"/>
    <w:rsid w:val="00843914"/>
    <w:rsid w:val="008441EF"/>
    <w:rsid w:val="008453B6"/>
    <w:rsid w:val="00847C6F"/>
    <w:rsid w:val="0085188E"/>
    <w:rsid w:val="00857A4F"/>
    <w:rsid w:val="00857D39"/>
    <w:rsid w:val="0086128F"/>
    <w:rsid w:val="00866827"/>
    <w:rsid w:val="00875991"/>
    <w:rsid w:val="008800BC"/>
    <w:rsid w:val="0088097A"/>
    <w:rsid w:val="00884AF4"/>
    <w:rsid w:val="0088590B"/>
    <w:rsid w:val="008869C7"/>
    <w:rsid w:val="00894835"/>
    <w:rsid w:val="00897BDE"/>
    <w:rsid w:val="008A239B"/>
    <w:rsid w:val="008A661E"/>
    <w:rsid w:val="008B42F3"/>
    <w:rsid w:val="008B51B1"/>
    <w:rsid w:val="008C650B"/>
    <w:rsid w:val="008C65DA"/>
    <w:rsid w:val="008D3818"/>
    <w:rsid w:val="008D3E2E"/>
    <w:rsid w:val="008E3267"/>
    <w:rsid w:val="008E607C"/>
    <w:rsid w:val="008F27E5"/>
    <w:rsid w:val="008F5CCB"/>
    <w:rsid w:val="008F6E4C"/>
    <w:rsid w:val="00901B3E"/>
    <w:rsid w:val="00905A38"/>
    <w:rsid w:val="00907A9D"/>
    <w:rsid w:val="0091560F"/>
    <w:rsid w:val="00920DE9"/>
    <w:rsid w:val="00935300"/>
    <w:rsid w:val="00935800"/>
    <w:rsid w:val="009440E3"/>
    <w:rsid w:val="009441CB"/>
    <w:rsid w:val="009444CC"/>
    <w:rsid w:val="00945430"/>
    <w:rsid w:val="00946113"/>
    <w:rsid w:val="00954DBE"/>
    <w:rsid w:val="0095569E"/>
    <w:rsid w:val="00955EC0"/>
    <w:rsid w:val="009568F6"/>
    <w:rsid w:val="00957688"/>
    <w:rsid w:val="009616FD"/>
    <w:rsid w:val="00961805"/>
    <w:rsid w:val="00962163"/>
    <w:rsid w:val="00964C40"/>
    <w:rsid w:val="00964F7B"/>
    <w:rsid w:val="0096716A"/>
    <w:rsid w:val="009728DB"/>
    <w:rsid w:val="00982389"/>
    <w:rsid w:val="00982C93"/>
    <w:rsid w:val="0098472E"/>
    <w:rsid w:val="0098738B"/>
    <w:rsid w:val="0098773E"/>
    <w:rsid w:val="00990F3C"/>
    <w:rsid w:val="009931BF"/>
    <w:rsid w:val="00993B58"/>
    <w:rsid w:val="009B0CD3"/>
    <w:rsid w:val="009B1DDD"/>
    <w:rsid w:val="009D19EF"/>
    <w:rsid w:val="009D24B1"/>
    <w:rsid w:val="009D429D"/>
    <w:rsid w:val="009D7C56"/>
    <w:rsid w:val="009E0E00"/>
    <w:rsid w:val="00A03064"/>
    <w:rsid w:val="00A06A3C"/>
    <w:rsid w:val="00A078A0"/>
    <w:rsid w:val="00A122F0"/>
    <w:rsid w:val="00A1353C"/>
    <w:rsid w:val="00A201F9"/>
    <w:rsid w:val="00A2164D"/>
    <w:rsid w:val="00A23EA4"/>
    <w:rsid w:val="00A24948"/>
    <w:rsid w:val="00A27CB8"/>
    <w:rsid w:val="00A373B8"/>
    <w:rsid w:val="00A43157"/>
    <w:rsid w:val="00A47DA8"/>
    <w:rsid w:val="00A535B4"/>
    <w:rsid w:val="00A568DF"/>
    <w:rsid w:val="00A61606"/>
    <w:rsid w:val="00A625DA"/>
    <w:rsid w:val="00A62EEA"/>
    <w:rsid w:val="00A64683"/>
    <w:rsid w:val="00A7443F"/>
    <w:rsid w:val="00A87E92"/>
    <w:rsid w:val="00A94B03"/>
    <w:rsid w:val="00AA0ABF"/>
    <w:rsid w:val="00AA3A96"/>
    <w:rsid w:val="00AB6569"/>
    <w:rsid w:val="00AC02B3"/>
    <w:rsid w:val="00AD0657"/>
    <w:rsid w:val="00AD068C"/>
    <w:rsid w:val="00AD42AC"/>
    <w:rsid w:val="00AD66F9"/>
    <w:rsid w:val="00AD7DCC"/>
    <w:rsid w:val="00AE01D0"/>
    <w:rsid w:val="00AE1AFC"/>
    <w:rsid w:val="00AE44F0"/>
    <w:rsid w:val="00AE4E2A"/>
    <w:rsid w:val="00AE5C7F"/>
    <w:rsid w:val="00AF1233"/>
    <w:rsid w:val="00AF393F"/>
    <w:rsid w:val="00AF4D4D"/>
    <w:rsid w:val="00B00A83"/>
    <w:rsid w:val="00B05406"/>
    <w:rsid w:val="00B114D7"/>
    <w:rsid w:val="00B13251"/>
    <w:rsid w:val="00B150D3"/>
    <w:rsid w:val="00B2371C"/>
    <w:rsid w:val="00B26B6F"/>
    <w:rsid w:val="00B34A78"/>
    <w:rsid w:val="00B44DB7"/>
    <w:rsid w:val="00B45C77"/>
    <w:rsid w:val="00B47C65"/>
    <w:rsid w:val="00B51E09"/>
    <w:rsid w:val="00B52541"/>
    <w:rsid w:val="00B52A32"/>
    <w:rsid w:val="00B66C8D"/>
    <w:rsid w:val="00B70116"/>
    <w:rsid w:val="00B73062"/>
    <w:rsid w:val="00B742A2"/>
    <w:rsid w:val="00B764D8"/>
    <w:rsid w:val="00B817A6"/>
    <w:rsid w:val="00B82FD0"/>
    <w:rsid w:val="00B8369A"/>
    <w:rsid w:val="00B90431"/>
    <w:rsid w:val="00B92A75"/>
    <w:rsid w:val="00BA1515"/>
    <w:rsid w:val="00BA1B64"/>
    <w:rsid w:val="00BA62EF"/>
    <w:rsid w:val="00BB256A"/>
    <w:rsid w:val="00BB36EE"/>
    <w:rsid w:val="00BB5470"/>
    <w:rsid w:val="00BB67BD"/>
    <w:rsid w:val="00BB7184"/>
    <w:rsid w:val="00BC4854"/>
    <w:rsid w:val="00BE1820"/>
    <w:rsid w:val="00BE335A"/>
    <w:rsid w:val="00BE3500"/>
    <w:rsid w:val="00BE3591"/>
    <w:rsid w:val="00BE4A4F"/>
    <w:rsid w:val="00BE6654"/>
    <w:rsid w:val="00BE6CEF"/>
    <w:rsid w:val="00BF46C3"/>
    <w:rsid w:val="00BF4E99"/>
    <w:rsid w:val="00BF501B"/>
    <w:rsid w:val="00C00580"/>
    <w:rsid w:val="00C10DB8"/>
    <w:rsid w:val="00C22373"/>
    <w:rsid w:val="00C2701A"/>
    <w:rsid w:val="00C30BE7"/>
    <w:rsid w:val="00C55919"/>
    <w:rsid w:val="00C55948"/>
    <w:rsid w:val="00C56C71"/>
    <w:rsid w:val="00C775B0"/>
    <w:rsid w:val="00C77AE8"/>
    <w:rsid w:val="00C81AC3"/>
    <w:rsid w:val="00C8629E"/>
    <w:rsid w:val="00C91317"/>
    <w:rsid w:val="00C94D75"/>
    <w:rsid w:val="00C97884"/>
    <w:rsid w:val="00C97F86"/>
    <w:rsid w:val="00CA0211"/>
    <w:rsid w:val="00CA52EF"/>
    <w:rsid w:val="00CB3724"/>
    <w:rsid w:val="00CC36F5"/>
    <w:rsid w:val="00CC49EC"/>
    <w:rsid w:val="00CE50C5"/>
    <w:rsid w:val="00CE73C0"/>
    <w:rsid w:val="00CE7B5B"/>
    <w:rsid w:val="00CF2FED"/>
    <w:rsid w:val="00D05E3E"/>
    <w:rsid w:val="00D11565"/>
    <w:rsid w:val="00D15FAA"/>
    <w:rsid w:val="00D2013C"/>
    <w:rsid w:val="00D21283"/>
    <w:rsid w:val="00D2377C"/>
    <w:rsid w:val="00D25EFA"/>
    <w:rsid w:val="00D260E6"/>
    <w:rsid w:val="00D261A1"/>
    <w:rsid w:val="00D273E9"/>
    <w:rsid w:val="00D30968"/>
    <w:rsid w:val="00D4144D"/>
    <w:rsid w:val="00D41BC8"/>
    <w:rsid w:val="00D450AA"/>
    <w:rsid w:val="00D45392"/>
    <w:rsid w:val="00D45797"/>
    <w:rsid w:val="00D5036C"/>
    <w:rsid w:val="00D52542"/>
    <w:rsid w:val="00D57398"/>
    <w:rsid w:val="00D6469C"/>
    <w:rsid w:val="00D706E7"/>
    <w:rsid w:val="00D74C69"/>
    <w:rsid w:val="00D76401"/>
    <w:rsid w:val="00D77C52"/>
    <w:rsid w:val="00D8297E"/>
    <w:rsid w:val="00D83444"/>
    <w:rsid w:val="00D92413"/>
    <w:rsid w:val="00D934F0"/>
    <w:rsid w:val="00D96DDA"/>
    <w:rsid w:val="00DA6C8C"/>
    <w:rsid w:val="00DA71C2"/>
    <w:rsid w:val="00DA72A3"/>
    <w:rsid w:val="00DB01FA"/>
    <w:rsid w:val="00DB5F4A"/>
    <w:rsid w:val="00DC2477"/>
    <w:rsid w:val="00DC5817"/>
    <w:rsid w:val="00DC6E17"/>
    <w:rsid w:val="00DC7484"/>
    <w:rsid w:val="00DD0590"/>
    <w:rsid w:val="00DD12B9"/>
    <w:rsid w:val="00DD72F7"/>
    <w:rsid w:val="00DE11B9"/>
    <w:rsid w:val="00DE12AE"/>
    <w:rsid w:val="00DE1973"/>
    <w:rsid w:val="00DE5A1E"/>
    <w:rsid w:val="00DF10D9"/>
    <w:rsid w:val="00DF1EEC"/>
    <w:rsid w:val="00DF2072"/>
    <w:rsid w:val="00DF5581"/>
    <w:rsid w:val="00DF6DAC"/>
    <w:rsid w:val="00E11E02"/>
    <w:rsid w:val="00E163C5"/>
    <w:rsid w:val="00E209D8"/>
    <w:rsid w:val="00E24DDB"/>
    <w:rsid w:val="00E26C12"/>
    <w:rsid w:val="00E300EF"/>
    <w:rsid w:val="00E41BEC"/>
    <w:rsid w:val="00E528BE"/>
    <w:rsid w:val="00E6344E"/>
    <w:rsid w:val="00E64CCE"/>
    <w:rsid w:val="00E6523E"/>
    <w:rsid w:val="00E6721D"/>
    <w:rsid w:val="00E71BB4"/>
    <w:rsid w:val="00E74D99"/>
    <w:rsid w:val="00E801F4"/>
    <w:rsid w:val="00E82029"/>
    <w:rsid w:val="00E83ABD"/>
    <w:rsid w:val="00E867B5"/>
    <w:rsid w:val="00E91D49"/>
    <w:rsid w:val="00E93ABC"/>
    <w:rsid w:val="00E94BAC"/>
    <w:rsid w:val="00EA04F2"/>
    <w:rsid w:val="00EA15B1"/>
    <w:rsid w:val="00EA1F3C"/>
    <w:rsid w:val="00EA7D4E"/>
    <w:rsid w:val="00EB07F3"/>
    <w:rsid w:val="00EB3448"/>
    <w:rsid w:val="00EC0FAC"/>
    <w:rsid w:val="00EC298D"/>
    <w:rsid w:val="00EC43B7"/>
    <w:rsid w:val="00EC4521"/>
    <w:rsid w:val="00EC7119"/>
    <w:rsid w:val="00ED0DB1"/>
    <w:rsid w:val="00ED754B"/>
    <w:rsid w:val="00EE1FB1"/>
    <w:rsid w:val="00EE25D7"/>
    <w:rsid w:val="00EF14C1"/>
    <w:rsid w:val="00EF59C4"/>
    <w:rsid w:val="00F01102"/>
    <w:rsid w:val="00F0369E"/>
    <w:rsid w:val="00F113A8"/>
    <w:rsid w:val="00F14004"/>
    <w:rsid w:val="00F2274B"/>
    <w:rsid w:val="00F23807"/>
    <w:rsid w:val="00F31F00"/>
    <w:rsid w:val="00F323AC"/>
    <w:rsid w:val="00F323CB"/>
    <w:rsid w:val="00F341CF"/>
    <w:rsid w:val="00F375C2"/>
    <w:rsid w:val="00F44632"/>
    <w:rsid w:val="00F448F9"/>
    <w:rsid w:val="00F47D3D"/>
    <w:rsid w:val="00F53CFC"/>
    <w:rsid w:val="00F54C24"/>
    <w:rsid w:val="00F5550F"/>
    <w:rsid w:val="00F64890"/>
    <w:rsid w:val="00F65B71"/>
    <w:rsid w:val="00F66A21"/>
    <w:rsid w:val="00F66EDD"/>
    <w:rsid w:val="00F7023F"/>
    <w:rsid w:val="00F7173A"/>
    <w:rsid w:val="00F7725D"/>
    <w:rsid w:val="00F81280"/>
    <w:rsid w:val="00F83C0A"/>
    <w:rsid w:val="00F97484"/>
    <w:rsid w:val="00F9784F"/>
    <w:rsid w:val="00FA7EA1"/>
    <w:rsid w:val="00FB2FBE"/>
    <w:rsid w:val="00FC47CD"/>
    <w:rsid w:val="00FC6445"/>
    <w:rsid w:val="00FD56B4"/>
    <w:rsid w:val="00FF0F4F"/>
    <w:rsid w:val="00FF2A82"/>
    <w:rsid w:val="00FF44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5B3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04C71"/>
    <w:pPr>
      <w:spacing w:after="0" w:line="240" w:lineRule="auto"/>
      <w:jc w:val="left"/>
    </w:pPr>
    <w:rPr>
      <w:rFonts w:ascii="Times New Roman" w:hAnsi="Times New Roman" w:cs="Times New Roman"/>
      <w:sz w:val="24"/>
      <w:szCs w:val="24"/>
      <w:lang w:eastAsia="ko-KR"/>
    </w:rPr>
  </w:style>
  <w:style w:type="paragraph" w:styleId="Heading1">
    <w:name w:val="heading 1"/>
    <w:basedOn w:val="Normal"/>
    <w:next w:val="Normal"/>
    <w:link w:val="Heading1Char"/>
    <w:uiPriority w:val="9"/>
    <w:qFormat/>
    <w:rsid w:val="00D934F0"/>
    <w:pPr>
      <w:spacing w:before="300" w:after="40" w:line="276" w:lineRule="auto"/>
      <w:outlineLvl w:val="0"/>
    </w:pPr>
    <w:rPr>
      <w:rFonts w:asciiTheme="minorHAnsi" w:hAnsiTheme="minorHAnsi" w:cstheme="minorBidi"/>
      <w:smallCaps/>
      <w:spacing w:val="5"/>
      <w:sz w:val="32"/>
      <w:szCs w:val="32"/>
      <w:lang w:eastAsia="ja-JP"/>
    </w:rPr>
  </w:style>
  <w:style w:type="paragraph" w:styleId="Heading2">
    <w:name w:val="heading 2"/>
    <w:basedOn w:val="Normal"/>
    <w:next w:val="Normal"/>
    <w:link w:val="Heading2Char"/>
    <w:uiPriority w:val="9"/>
    <w:unhideWhenUsed/>
    <w:qFormat/>
    <w:rsid w:val="00D934F0"/>
    <w:pPr>
      <w:spacing w:before="240" w:after="80" w:line="276" w:lineRule="auto"/>
      <w:outlineLvl w:val="1"/>
    </w:pPr>
    <w:rPr>
      <w:rFonts w:asciiTheme="minorHAnsi" w:hAnsiTheme="minorHAnsi" w:cstheme="minorBidi"/>
      <w:smallCaps/>
      <w:spacing w:val="5"/>
      <w:sz w:val="28"/>
      <w:szCs w:val="28"/>
      <w:lang w:eastAsia="ja-JP"/>
    </w:rPr>
  </w:style>
  <w:style w:type="paragraph" w:styleId="Heading3">
    <w:name w:val="heading 3"/>
    <w:basedOn w:val="Normal"/>
    <w:next w:val="Normal"/>
    <w:link w:val="Heading3Char"/>
    <w:uiPriority w:val="9"/>
    <w:unhideWhenUsed/>
    <w:qFormat/>
    <w:rsid w:val="00D934F0"/>
    <w:pPr>
      <w:spacing w:line="276" w:lineRule="auto"/>
      <w:outlineLvl w:val="2"/>
    </w:pPr>
    <w:rPr>
      <w:rFonts w:asciiTheme="minorHAnsi" w:hAnsiTheme="minorHAnsi" w:cstheme="minorBidi"/>
      <w:smallCaps/>
      <w:spacing w:val="5"/>
      <w:lang w:eastAsia="ja-JP"/>
    </w:rPr>
  </w:style>
  <w:style w:type="paragraph" w:styleId="Heading4">
    <w:name w:val="heading 4"/>
    <w:basedOn w:val="Normal"/>
    <w:next w:val="Normal"/>
    <w:link w:val="Heading4Char"/>
    <w:uiPriority w:val="9"/>
    <w:semiHidden/>
    <w:unhideWhenUsed/>
    <w:qFormat/>
    <w:rsid w:val="00D934F0"/>
    <w:pPr>
      <w:spacing w:before="240" w:line="276" w:lineRule="auto"/>
      <w:outlineLvl w:val="3"/>
    </w:pPr>
    <w:rPr>
      <w:rFonts w:asciiTheme="minorHAnsi" w:hAnsiTheme="minorHAnsi" w:cstheme="minorBidi"/>
      <w:smallCaps/>
      <w:spacing w:val="10"/>
      <w:sz w:val="22"/>
      <w:szCs w:val="22"/>
      <w:lang w:eastAsia="ja-JP"/>
    </w:rPr>
  </w:style>
  <w:style w:type="paragraph" w:styleId="Heading5">
    <w:name w:val="heading 5"/>
    <w:basedOn w:val="Normal"/>
    <w:next w:val="Normal"/>
    <w:link w:val="Heading5Char"/>
    <w:uiPriority w:val="9"/>
    <w:semiHidden/>
    <w:unhideWhenUsed/>
    <w:qFormat/>
    <w:rsid w:val="00D934F0"/>
    <w:pPr>
      <w:spacing w:before="200" w:line="276" w:lineRule="auto"/>
      <w:outlineLvl w:val="4"/>
    </w:pPr>
    <w:rPr>
      <w:rFonts w:asciiTheme="minorHAnsi" w:hAnsiTheme="minorHAnsi" w:cstheme="minorBidi"/>
      <w:smallCaps/>
      <w:color w:val="C45911" w:themeColor="accent2" w:themeShade="BF"/>
      <w:spacing w:val="10"/>
      <w:sz w:val="22"/>
      <w:szCs w:val="26"/>
      <w:lang w:eastAsia="ja-JP"/>
    </w:rPr>
  </w:style>
  <w:style w:type="paragraph" w:styleId="Heading6">
    <w:name w:val="heading 6"/>
    <w:basedOn w:val="Normal"/>
    <w:next w:val="Normal"/>
    <w:link w:val="Heading6Char"/>
    <w:uiPriority w:val="9"/>
    <w:semiHidden/>
    <w:unhideWhenUsed/>
    <w:qFormat/>
    <w:rsid w:val="00D934F0"/>
    <w:pPr>
      <w:spacing w:line="276" w:lineRule="auto"/>
      <w:outlineLvl w:val="5"/>
    </w:pPr>
    <w:rPr>
      <w:rFonts w:asciiTheme="minorHAnsi" w:hAnsiTheme="minorHAnsi" w:cstheme="minorBidi"/>
      <w:smallCaps/>
      <w:color w:val="ED7D31" w:themeColor="accent2"/>
      <w:spacing w:val="5"/>
      <w:sz w:val="22"/>
      <w:szCs w:val="20"/>
      <w:lang w:eastAsia="ja-JP"/>
    </w:rPr>
  </w:style>
  <w:style w:type="paragraph" w:styleId="Heading7">
    <w:name w:val="heading 7"/>
    <w:basedOn w:val="Normal"/>
    <w:next w:val="Normal"/>
    <w:link w:val="Heading7Char"/>
    <w:uiPriority w:val="9"/>
    <w:semiHidden/>
    <w:unhideWhenUsed/>
    <w:qFormat/>
    <w:rsid w:val="00D934F0"/>
    <w:pPr>
      <w:spacing w:line="276" w:lineRule="auto"/>
      <w:outlineLvl w:val="6"/>
    </w:pPr>
    <w:rPr>
      <w:rFonts w:asciiTheme="minorHAnsi" w:hAnsiTheme="minorHAnsi" w:cstheme="minorBidi"/>
      <w:b/>
      <w:smallCaps/>
      <w:color w:val="ED7D31" w:themeColor="accent2"/>
      <w:spacing w:val="10"/>
      <w:sz w:val="20"/>
      <w:szCs w:val="20"/>
      <w:lang w:eastAsia="ja-JP"/>
    </w:rPr>
  </w:style>
  <w:style w:type="paragraph" w:styleId="Heading8">
    <w:name w:val="heading 8"/>
    <w:basedOn w:val="Normal"/>
    <w:next w:val="Normal"/>
    <w:link w:val="Heading8Char"/>
    <w:uiPriority w:val="9"/>
    <w:semiHidden/>
    <w:unhideWhenUsed/>
    <w:qFormat/>
    <w:rsid w:val="00D934F0"/>
    <w:pPr>
      <w:spacing w:line="276" w:lineRule="auto"/>
      <w:outlineLvl w:val="7"/>
    </w:pPr>
    <w:rPr>
      <w:rFonts w:asciiTheme="minorHAnsi" w:hAnsiTheme="minorHAnsi" w:cstheme="minorBidi"/>
      <w:b/>
      <w:i/>
      <w:smallCaps/>
      <w:color w:val="C45911" w:themeColor="accent2" w:themeShade="BF"/>
      <w:sz w:val="20"/>
      <w:szCs w:val="20"/>
      <w:lang w:eastAsia="ja-JP"/>
    </w:rPr>
  </w:style>
  <w:style w:type="paragraph" w:styleId="Heading9">
    <w:name w:val="heading 9"/>
    <w:basedOn w:val="Normal"/>
    <w:next w:val="Normal"/>
    <w:link w:val="Heading9Char"/>
    <w:uiPriority w:val="9"/>
    <w:semiHidden/>
    <w:unhideWhenUsed/>
    <w:qFormat/>
    <w:rsid w:val="00D934F0"/>
    <w:pPr>
      <w:spacing w:line="276" w:lineRule="auto"/>
      <w:outlineLvl w:val="8"/>
    </w:pPr>
    <w:rPr>
      <w:rFonts w:asciiTheme="minorHAnsi" w:hAnsiTheme="minorHAnsi" w:cstheme="minorBidi"/>
      <w:b/>
      <w:i/>
      <w:smallCaps/>
      <w:color w:val="823B0B" w:themeColor="accent2" w:themeShade="7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4F0"/>
    <w:rPr>
      <w:smallCaps/>
      <w:spacing w:val="5"/>
      <w:sz w:val="32"/>
      <w:szCs w:val="32"/>
    </w:rPr>
  </w:style>
  <w:style w:type="character" w:customStyle="1" w:styleId="Heading2Char">
    <w:name w:val="Heading 2 Char"/>
    <w:basedOn w:val="DefaultParagraphFont"/>
    <w:link w:val="Heading2"/>
    <w:uiPriority w:val="9"/>
    <w:rsid w:val="00D934F0"/>
    <w:rPr>
      <w:smallCaps/>
      <w:spacing w:val="5"/>
      <w:sz w:val="28"/>
      <w:szCs w:val="28"/>
    </w:rPr>
  </w:style>
  <w:style w:type="paragraph" w:styleId="ListBullet">
    <w:name w:val="List Bullet"/>
    <w:basedOn w:val="Normal"/>
    <w:uiPriority w:val="12"/>
    <w:qFormat/>
    <w:pPr>
      <w:numPr>
        <w:numId w:val="7"/>
      </w:numPr>
      <w:spacing w:after="160" w:line="276" w:lineRule="auto"/>
      <w:jc w:val="both"/>
    </w:pPr>
    <w:rPr>
      <w:rFonts w:asciiTheme="minorHAnsi" w:hAnsiTheme="minorHAnsi" w:cstheme="minorBidi"/>
      <w:i/>
      <w:sz w:val="20"/>
      <w:szCs w:val="20"/>
      <w:lang w:eastAsia="ja-JP"/>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D934F0"/>
    <w:pPr>
      <w:spacing w:after="200" w:line="276" w:lineRule="auto"/>
      <w:jc w:val="both"/>
    </w:pPr>
    <w:rPr>
      <w:rFonts w:asciiTheme="minorHAnsi" w:hAnsiTheme="minorHAnsi" w:cstheme="minorBidi"/>
      <w:i/>
      <w:sz w:val="20"/>
      <w:szCs w:val="20"/>
      <w:lang w:eastAsia="ja-JP"/>
    </w:rPr>
  </w:style>
  <w:style w:type="character" w:customStyle="1" w:styleId="QuoteChar">
    <w:name w:val="Quote Char"/>
    <w:basedOn w:val="DefaultParagraphFont"/>
    <w:link w:val="Quote"/>
    <w:uiPriority w:val="29"/>
    <w:rsid w:val="00D934F0"/>
    <w:rPr>
      <w:i/>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934F0"/>
    <w:rPr>
      <w:smallCaps/>
      <w:spacing w:val="5"/>
      <w:sz w:val="24"/>
      <w:szCs w:val="24"/>
    </w:rPr>
  </w:style>
  <w:style w:type="character" w:customStyle="1" w:styleId="Heading4Char">
    <w:name w:val="Heading 4 Char"/>
    <w:basedOn w:val="DefaultParagraphFont"/>
    <w:link w:val="Heading4"/>
    <w:uiPriority w:val="9"/>
    <w:semiHidden/>
    <w:rsid w:val="00D934F0"/>
    <w:rPr>
      <w:smallCaps/>
      <w:spacing w:val="10"/>
      <w:sz w:val="22"/>
      <w:szCs w:val="22"/>
    </w:rPr>
  </w:style>
  <w:style w:type="character" w:customStyle="1" w:styleId="Heading5Char">
    <w:name w:val="Heading 5 Char"/>
    <w:basedOn w:val="DefaultParagraphFont"/>
    <w:link w:val="Heading5"/>
    <w:uiPriority w:val="9"/>
    <w:semiHidden/>
    <w:rsid w:val="00D934F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934F0"/>
    <w:rPr>
      <w:smallCaps/>
      <w:color w:val="ED7D31" w:themeColor="accent2"/>
      <w:spacing w:val="5"/>
      <w:sz w:val="22"/>
    </w:rPr>
  </w:style>
  <w:style w:type="character" w:customStyle="1" w:styleId="Heading7Char">
    <w:name w:val="Heading 7 Char"/>
    <w:basedOn w:val="DefaultParagraphFont"/>
    <w:link w:val="Heading7"/>
    <w:uiPriority w:val="9"/>
    <w:semiHidden/>
    <w:rsid w:val="00D934F0"/>
    <w:rPr>
      <w:b/>
      <w:smallCaps/>
      <w:color w:val="ED7D31" w:themeColor="accent2"/>
      <w:spacing w:val="10"/>
    </w:rPr>
  </w:style>
  <w:style w:type="character" w:customStyle="1" w:styleId="Heading8Char">
    <w:name w:val="Heading 8 Char"/>
    <w:basedOn w:val="DefaultParagraphFont"/>
    <w:link w:val="Heading8"/>
    <w:uiPriority w:val="9"/>
    <w:semiHidden/>
    <w:rsid w:val="00D934F0"/>
    <w:rPr>
      <w:b/>
      <w:i/>
      <w:smallCaps/>
      <w:color w:val="C45911" w:themeColor="accent2" w:themeShade="BF"/>
    </w:rPr>
  </w:style>
  <w:style w:type="paragraph" w:styleId="Index3">
    <w:name w:val="index 3"/>
    <w:basedOn w:val="Normal"/>
    <w:next w:val="Normal"/>
    <w:autoRedefine/>
    <w:uiPriority w:val="99"/>
    <w:semiHidden/>
    <w:unhideWhenUsed/>
    <w:pPr>
      <w:spacing w:before="317" w:after="317"/>
      <w:ind w:left="720" w:hanging="245"/>
      <w:contextualSpacing/>
      <w:jc w:val="both"/>
    </w:pPr>
    <w:rPr>
      <w:rFonts w:asciiTheme="minorHAnsi" w:hAnsiTheme="minorHAnsi" w:cstheme="minorBidi"/>
      <w:b/>
      <w:color w:val="4472C4" w:themeColor="accent1"/>
      <w:sz w:val="20"/>
      <w:szCs w:val="20"/>
      <w:lang w:eastAsia="ja-JP"/>
    </w:rPr>
  </w:style>
  <w:style w:type="character" w:customStyle="1" w:styleId="Heading9Char">
    <w:name w:val="Heading 9 Char"/>
    <w:basedOn w:val="DefaultParagraphFont"/>
    <w:link w:val="Heading9"/>
    <w:uiPriority w:val="9"/>
    <w:semiHidden/>
    <w:rsid w:val="00D934F0"/>
    <w:rPr>
      <w:b/>
      <w:i/>
      <w:smallCaps/>
      <w:color w:val="823B0B" w:themeColor="accent2" w:themeShade="7F"/>
    </w:rPr>
  </w:style>
  <w:style w:type="character" w:styleId="Emphasis">
    <w:name w:val="Emphasis"/>
    <w:uiPriority w:val="20"/>
    <w:qFormat/>
    <w:rsid w:val="00D934F0"/>
    <w:rPr>
      <w:b/>
      <w:i/>
      <w:spacing w:val="10"/>
    </w:rPr>
  </w:style>
  <w:style w:type="paragraph" w:styleId="IntenseQuote">
    <w:name w:val="Intense Quote"/>
    <w:basedOn w:val="Normal"/>
    <w:next w:val="Normal"/>
    <w:link w:val="IntenseQuoteChar"/>
    <w:uiPriority w:val="30"/>
    <w:qFormat/>
    <w:rsid w:val="00D934F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jc w:val="both"/>
    </w:pPr>
    <w:rPr>
      <w:rFonts w:asciiTheme="minorHAnsi" w:hAnsiTheme="minorHAnsi" w:cstheme="minorBidi"/>
      <w:b/>
      <w:i/>
      <w:color w:val="FFFFFF" w:themeColor="background1"/>
      <w:sz w:val="20"/>
      <w:szCs w:val="20"/>
      <w:lang w:eastAsia="ja-JP"/>
    </w:rPr>
  </w:style>
  <w:style w:type="character" w:customStyle="1" w:styleId="IntenseQuoteChar">
    <w:name w:val="Intense Quote Char"/>
    <w:basedOn w:val="DefaultParagraphFont"/>
    <w:link w:val="IntenseQuote"/>
    <w:uiPriority w:val="30"/>
    <w:rsid w:val="00D934F0"/>
    <w:rPr>
      <w:b/>
      <w:i/>
      <w:color w:val="FFFFFF" w:themeColor="background1"/>
      <w:shd w:val="clear" w:color="auto" w:fill="ED7D31" w:themeFill="accent2"/>
    </w:rPr>
  </w:style>
  <w:style w:type="paragraph" w:styleId="ListParagraph">
    <w:name w:val="List Paragraph"/>
    <w:basedOn w:val="Normal"/>
    <w:uiPriority w:val="34"/>
    <w:qFormat/>
    <w:rsid w:val="00D934F0"/>
    <w:pPr>
      <w:spacing w:after="200" w:line="276" w:lineRule="auto"/>
      <w:ind w:left="720"/>
      <w:contextualSpacing/>
      <w:jc w:val="both"/>
    </w:pPr>
    <w:rPr>
      <w:rFonts w:asciiTheme="minorHAnsi" w:hAnsiTheme="minorHAnsi" w:cstheme="minorBidi"/>
      <w:sz w:val="20"/>
      <w:szCs w:val="20"/>
      <w:lang w:eastAsia="ja-JP"/>
    </w:rPr>
  </w:style>
  <w:style w:type="paragraph" w:styleId="Caption">
    <w:name w:val="caption"/>
    <w:basedOn w:val="Normal"/>
    <w:next w:val="Normal"/>
    <w:uiPriority w:val="35"/>
    <w:semiHidden/>
    <w:unhideWhenUsed/>
    <w:qFormat/>
    <w:rsid w:val="00D934F0"/>
    <w:pPr>
      <w:spacing w:after="200" w:line="276" w:lineRule="auto"/>
      <w:jc w:val="both"/>
    </w:pPr>
    <w:rPr>
      <w:rFonts w:asciiTheme="minorHAnsi" w:hAnsiTheme="minorHAnsi" w:cstheme="minorBidi"/>
      <w:b/>
      <w:bCs/>
      <w:caps/>
      <w:sz w:val="16"/>
      <w:szCs w:val="18"/>
      <w:lang w:eastAsia="ja-JP"/>
    </w:rPr>
  </w:style>
  <w:style w:type="paragraph" w:styleId="TOCHeading">
    <w:name w:val="TOC Heading"/>
    <w:basedOn w:val="Heading1"/>
    <w:next w:val="Normal"/>
    <w:uiPriority w:val="39"/>
    <w:unhideWhenUsed/>
    <w:qFormat/>
    <w:rsid w:val="00D934F0"/>
    <w:pPr>
      <w:outlineLvl w:val="9"/>
    </w:pPr>
  </w:style>
  <w:style w:type="paragraph" w:styleId="Footer">
    <w:name w:val="footer"/>
    <w:basedOn w:val="Normal"/>
    <w:link w:val="FooterChar"/>
    <w:uiPriority w:val="99"/>
    <w:unhideWhenUsed/>
    <w:qFormat/>
    <w:pPr>
      <w:jc w:val="both"/>
    </w:pPr>
    <w:rPr>
      <w:rFonts w:asciiTheme="minorHAnsi" w:hAnsiTheme="minorHAnsi" w:cstheme="minorBidi"/>
      <w:b/>
      <w:color w:val="4472C4" w:themeColor="accent1"/>
      <w:sz w:val="38"/>
      <w:szCs w:val="38"/>
      <w:lang w:eastAsia="ja-JP"/>
    </w:rPr>
  </w:style>
  <w:style w:type="character" w:customStyle="1" w:styleId="FooterChar">
    <w:name w:val="Footer Char"/>
    <w:basedOn w:val="DefaultParagraphFont"/>
    <w:link w:val="Footer"/>
    <w:uiPriority w:val="99"/>
    <w:rPr>
      <w:b/>
      <w:color w:val="4472C4" w:themeColor="accent1"/>
      <w:sz w:val="38"/>
      <w:szCs w:val="38"/>
    </w:rPr>
  </w:style>
  <w:style w:type="paragraph" w:styleId="BalloonText">
    <w:name w:val="Balloon Text"/>
    <w:basedOn w:val="Normal"/>
    <w:link w:val="BalloonTextChar"/>
    <w:uiPriority w:val="99"/>
    <w:semiHidden/>
    <w:unhideWhenUsed/>
    <w:pPr>
      <w:jc w:val="both"/>
    </w:pPr>
    <w:rPr>
      <w:rFonts w:ascii="Segoe UI" w:hAnsi="Segoe UI" w:cs="Segoe UI"/>
      <w:sz w:val="18"/>
      <w:szCs w:val="18"/>
      <w:lang w:eastAsia="ja-JP"/>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D934F0"/>
    <w:rPr>
      <w:b/>
      <w:i/>
      <w:color w:val="ED7D31" w:themeColor="accent2"/>
      <w:spacing w:val="10"/>
    </w:rPr>
  </w:style>
  <w:style w:type="character" w:styleId="IntenseReference">
    <w:name w:val="Intense Reference"/>
    <w:uiPriority w:val="32"/>
    <w:qFormat/>
    <w:rsid w:val="00D934F0"/>
    <w:rPr>
      <w:b/>
      <w:bCs/>
      <w:smallCaps/>
      <w:spacing w:val="5"/>
      <w:sz w:val="22"/>
      <w:szCs w:val="22"/>
      <w:u w:val="single"/>
    </w:rPr>
  </w:style>
  <w:style w:type="character" w:styleId="Strong">
    <w:name w:val="Strong"/>
    <w:uiPriority w:val="22"/>
    <w:qFormat/>
    <w:rsid w:val="00D934F0"/>
    <w:rPr>
      <w:b/>
      <w:color w:val="ED7D31" w:themeColor="accent2"/>
    </w:rPr>
  </w:style>
  <w:style w:type="character" w:styleId="SubtleEmphasis">
    <w:name w:val="Subtle Emphasis"/>
    <w:uiPriority w:val="19"/>
    <w:qFormat/>
    <w:rsid w:val="00D934F0"/>
    <w:rPr>
      <w:i/>
    </w:rPr>
  </w:style>
  <w:style w:type="character" w:styleId="SubtleReference">
    <w:name w:val="Subtle Reference"/>
    <w:uiPriority w:val="31"/>
    <w:qFormat/>
    <w:rsid w:val="00D934F0"/>
    <w:rPr>
      <w:b/>
    </w:rPr>
  </w:style>
  <w:style w:type="character" w:styleId="BookTitle">
    <w:name w:val="Book Title"/>
    <w:uiPriority w:val="33"/>
    <w:qFormat/>
    <w:rsid w:val="00D934F0"/>
    <w:rPr>
      <w:rFonts w:asciiTheme="majorHAnsi" w:eastAsiaTheme="majorEastAsia" w:hAnsiTheme="majorHAnsi" w:cstheme="majorBidi"/>
      <w:i/>
      <w:iCs/>
      <w:sz w:val="20"/>
      <w:szCs w:val="20"/>
    </w:rPr>
  </w:style>
  <w:style w:type="paragraph" w:styleId="Title">
    <w:name w:val="Title"/>
    <w:basedOn w:val="Normal"/>
    <w:next w:val="Normal"/>
    <w:link w:val="TitleChar"/>
    <w:uiPriority w:val="10"/>
    <w:qFormat/>
    <w:rsid w:val="00D934F0"/>
    <w:pPr>
      <w:pBdr>
        <w:top w:val="single" w:sz="12" w:space="1" w:color="ED7D31" w:themeColor="accent2"/>
      </w:pBdr>
      <w:spacing w:after="200"/>
      <w:jc w:val="right"/>
    </w:pPr>
    <w:rPr>
      <w:rFonts w:asciiTheme="minorHAnsi" w:hAnsiTheme="minorHAnsi" w:cstheme="minorBidi"/>
      <w:smallCaps/>
      <w:sz w:val="48"/>
      <w:szCs w:val="48"/>
      <w:lang w:eastAsia="ja-JP"/>
    </w:rPr>
  </w:style>
  <w:style w:type="character" w:customStyle="1" w:styleId="TitleChar">
    <w:name w:val="Title Char"/>
    <w:basedOn w:val="DefaultParagraphFont"/>
    <w:link w:val="Title"/>
    <w:uiPriority w:val="10"/>
    <w:rsid w:val="00D934F0"/>
    <w:rPr>
      <w:smallCaps/>
      <w:sz w:val="48"/>
      <w:szCs w:val="48"/>
    </w:rPr>
  </w:style>
  <w:style w:type="paragraph" w:styleId="Subtitle">
    <w:name w:val="Subtitle"/>
    <w:basedOn w:val="Normal"/>
    <w:next w:val="Normal"/>
    <w:link w:val="SubtitleChar"/>
    <w:uiPriority w:val="11"/>
    <w:qFormat/>
    <w:rsid w:val="00D934F0"/>
    <w:pPr>
      <w:spacing w:after="720"/>
      <w:jc w:val="right"/>
    </w:pPr>
    <w:rPr>
      <w:rFonts w:asciiTheme="majorHAnsi" w:eastAsiaTheme="majorEastAsia" w:hAnsiTheme="majorHAnsi" w:cstheme="majorBidi"/>
      <w:sz w:val="20"/>
      <w:szCs w:val="22"/>
      <w:lang w:eastAsia="ja-JP"/>
    </w:rPr>
  </w:style>
  <w:style w:type="character" w:customStyle="1" w:styleId="SubtitleChar">
    <w:name w:val="Subtitle Char"/>
    <w:basedOn w:val="DefaultParagraphFont"/>
    <w:link w:val="Subtitle"/>
    <w:uiPriority w:val="11"/>
    <w:rsid w:val="00D934F0"/>
    <w:rPr>
      <w:rFonts w:asciiTheme="majorHAnsi" w:eastAsiaTheme="majorEastAsia" w:hAnsiTheme="majorHAnsi" w:cstheme="majorBidi"/>
      <w:szCs w:val="22"/>
    </w:rPr>
  </w:style>
  <w:style w:type="paragraph" w:styleId="TOC1">
    <w:name w:val="toc 1"/>
    <w:basedOn w:val="Normal"/>
    <w:next w:val="Normal"/>
    <w:autoRedefine/>
    <w:uiPriority w:val="39"/>
    <w:unhideWhenUsed/>
    <w:qFormat/>
    <w:pPr>
      <w:tabs>
        <w:tab w:val="right" w:leader="dot" w:pos="8630"/>
      </w:tabs>
      <w:spacing w:before="600" w:after="240" w:line="276" w:lineRule="auto"/>
      <w:jc w:val="both"/>
    </w:pPr>
    <w:rPr>
      <w:rFonts w:asciiTheme="majorHAnsi" w:hAnsiTheme="majorHAnsi" w:cstheme="minorBidi"/>
      <w:b/>
      <w:bCs/>
      <w:caps/>
      <w:color w:val="44546A" w:themeColor="text2"/>
      <w:sz w:val="28"/>
      <w:szCs w:val="20"/>
      <w:lang w:eastAsia="ja-JP"/>
    </w:rPr>
  </w:style>
  <w:style w:type="paragraph" w:styleId="TOC2">
    <w:name w:val="toc 2"/>
    <w:basedOn w:val="Normal"/>
    <w:next w:val="Normal"/>
    <w:autoRedefine/>
    <w:uiPriority w:val="39"/>
    <w:unhideWhenUsed/>
    <w:qFormat/>
    <w:pPr>
      <w:tabs>
        <w:tab w:val="right" w:leader="dot" w:pos="8630"/>
      </w:tabs>
      <w:spacing w:before="120"/>
      <w:jc w:val="both"/>
    </w:pPr>
    <w:rPr>
      <w:rFonts w:asciiTheme="minorHAnsi" w:hAnsiTheme="minorHAnsi" w:cstheme="minorBidi"/>
      <w:bCs/>
      <w:sz w:val="20"/>
      <w:szCs w:val="20"/>
      <w:lang w:eastAsia="ja-JP"/>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BD3DE"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44546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4472C4"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line="276" w:lineRule="auto"/>
      <w:jc w:val="both"/>
    </w:pPr>
    <w:rPr>
      <w:rFonts w:asciiTheme="minorHAnsi" w:hAnsiTheme="minorHAnsi" w:cstheme="minorBidi"/>
      <w:b/>
      <w:color w:val="44546A" w:themeColor="text2"/>
      <w:sz w:val="30"/>
      <w:szCs w:val="20"/>
      <w:lang w:eastAsia="ja-JP"/>
    </w:rPr>
  </w:style>
  <w:style w:type="paragraph" w:styleId="Header">
    <w:name w:val="header"/>
    <w:basedOn w:val="Normal"/>
    <w:link w:val="HeaderChar"/>
    <w:uiPriority w:val="99"/>
    <w:unhideWhenUsed/>
    <w:pPr>
      <w:jc w:val="both"/>
    </w:pPr>
    <w:rPr>
      <w:rFonts w:asciiTheme="minorHAnsi" w:hAnsiTheme="minorHAnsi" w:cstheme="minorBidi"/>
      <w:sz w:val="20"/>
      <w:szCs w:val="20"/>
      <w:lang w:eastAsia="ja-JP"/>
    </w:r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spacing w:after="200" w:line="276" w:lineRule="auto"/>
      <w:jc w:val="both"/>
    </w:pPr>
    <w:rPr>
      <w:rFonts w:asciiTheme="minorHAnsi" w:hAnsiTheme="minorHAnsi" w:cstheme="minorBidi"/>
      <w:i/>
      <w:sz w:val="20"/>
      <w:szCs w:val="20"/>
      <w:lang w:eastAsia="ja-JP"/>
    </w:rPr>
  </w:style>
  <w:style w:type="paragraph" w:styleId="BodyText">
    <w:name w:val="Body Text"/>
    <w:basedOn w:val="Normal"/>
    <w:link w:val="BodyTextChar"/>
    <w:uiPriority w:val="1"/>
    <w:qFormat/>
    <w:rsid w:val="000960F3"/>
    <w:pPr>
      <w:widowControl w:val="0"/>
      <w:jc w:val="both"/>
    </w:pPr>
    <w:rPr>
      <w:rFonts w:ascii="Calibri" w:eastAsia="Calibri" w:hAnsi="Calibri" w:cs="Calibri"/>
      <w:sz w:val="22"/>
      <w:szCs w:val="22"/>
      <w:lang w:eastAsia="en-US"/>
    </w:rPr>
  </w:style>
  <w:style w:type="character" w:customStyle="1" w:styleId="BodyTextChar">
    <w:name w:val="Body Text Char"/>
    <w:basedOn w:val="DefaultParagraphFont"/>
    <w:link w:val="BodyText"/>
    <w:uiPriority w:val="1"/>
    <w:rsid w:val="000960F3"/>
    <w:rPr>
      <w:rFonts w:ascii="Calibri" w:eastAsia="Calibri" w:hAnsi="Calibri" w:cs="Calibri"/>
      <w:color w:val="auto"/>
      <w:sz w:val="22"/>
      <w:szCs w:val="22"/>
      <w:lang w:eastAsia="en-US"/>
    </w:rPr>
  </w:style>
  <w:style w:type="paragraph" w:styleId="NoSpacing">
    <w:name w:val="No Spacing"/>
    <w:basedOn w:val="Normal"/>
    <w:link w:val="NoSpacingChar"/>
    <w:uiPriority w:val="1"/>
    <w:qFormat/>
    <w:rsid w:val="00D934F0"/>
    <w:pPr>
      <w:jc w:val="both"/>
    </w:pPr>
    <w:rPr>
      <w:rFonts w:asciiTheme="minorHAnsi" w:hAnsiTheme="minorHAnsi" w:cstheme="minorBidi"/>
      <w:sz w:val="20"/>
      <w:szCs w:val="20"/>
      <w:lang w:eastAsia="ja-JP"/>
    </w:rPr>
  </w:style>
  <w:style w:type="character" w:customStyle="1" w:styleId="NoSpacingChar">
    <w:name w:val="No Spacing Char"/>
    <w:basedOn w:val="DefaultParagraphFont"/>
    <w:link w:val="NoSpacing"/>
    <w:uiPriority w:val="1"/>
    <w:rsid w:val="00D934F0"/>
  </w:style>
  <w:style w:type="character" w:styleId="Hyperlink">
    <w:name w:val="Hyperlink"/>
    <w:basedOn w:val="DefaultParagraphFont"/>
    <w:uiPriority w:val="99"/>
    <w:unhideWhenUsed/>
    <w:rsid w:val="00AE5C7F"/>
    <w:rPr>
      <w:color w:val="0563C1" w:themeColor="hyperlink"/>
      <w:u w:val="single"/>
    </w:rPr>
  </w:style>
  <w:style w:type="paragraph" w:styleId="TOC3">
    <w:name w:val="toc 3"/>
    <w:basedOn w:val="Normal"/>
    <w:next w:val="Normal"/>
    <w:autoRedefine/>
    <w:uiPriority w:val="39"/>
    <w:unhideWhenUsed/>
    <w:rsid w:val="00AF4D4D"/>
    <w:pPr>
      <w:spacing w:after="100" w:line="276" w:lineRule="auto"/>
      <w:ind w:left="400"/>
      <w:jc w:val="both"/>
    </w:pPr>
    <w:rPr>
      <w:rFonts w:asciiTheme="minorHAnsi" w:hAnsiTheme="minorHAnsi" w:cstheme="minorBidi"/>
      <w:sz w:val="20"/>
      <w:szCs w:val="20"/>
      <w:lang w:eastAsia="ja-JP"/>
    </w:rPr>
  </w:style>
  <w:style w:type="character" w:styleId="CommentReference">
    <w:name w:val="annotation reference"/>
    <w:basedOn w:val="DefaultParagraphFont"/>
    <w:uiPriority w:val="99"/>
    <w:semiHidden/>
    <w:unhideWhenUsed/>
    <w:rsid w:val="00DF1EEC"/>
    <w:rPr>
      <w:sz w:val="18"/>
      <w:szCs w:val="18"/>
    </w:rPr>
  </w:style>
  <w:style w:type="paragraph" w:styleId="CommentText">
    <w:name w:val="annotation text"/>
    <w:basedOn w:val="Normal"/>
    <w:link w:val="CommentTextChar"/>
    <w:uiPriority w:val="99"/>
    <w:semiHidden/>
    <w:unhideWhenUsed/>
    <w:rsid w:val="00DF1EEC"/>
    <w:pPr>
      <w:spacing w:after="200"/>
      <w:jc w:val="both"/>
    </w:pPr>
    <w:rPr>
      <w:rFonts w:asciiTheme="minorHAnsi" w:hAnsiTheme="minorHAnsi" w:cstheme="minorBidi"/>
      <w:lang w:eastAsia="ja-JP"/>
    </w:rPr>
  </w:style>
  <w:style w:type="character" w:customStyle="1" w:styleId="CommentTextChar">
    <w:name w:val="Comment Text Char"/>
    <w:basedOn w:val="DefaultParagraphFont"/>
    <w:link w:val="CommentText"/>
    <w:uiPriority w:val="99"/>
    <w:semiHidden/>
    <w:rsid w:val="00DF1EEC"/>
    <w:rPr>
      <w:sz w:val="24"/>
      <w:szCs w:val="24"/>
    </w:rPr>
  </w:style>
  <w:style w:type="paragraph" w:styleId="CommentSubject">
    <w:name w:val="annotation subject"/>
    <w:basedOn w:val="CommentText"/>
    <w:next w:val="CommentText"/>
    <w:link w:val="CommentSubjectChar"/>
    <w:uiPriority w:val="99"/>
    <w:semiHidden/>
    <w:unhideWhenUsed/>
    <w:rsid w:val="00DF1EEC"/>
    <w:rPr>
      <w:b/>
      <w:bCs/>
      <w:sz w:val="20"/>
      <w:szCs w:val="20"/>
    </w:rPr>
  </w:style>
  <w:style w:type="character" w:customStyle="1" w:styleId="CommentSubjectChar">
    <w:name w:val="Comment Subject Char"/>
    <w:basedOn w:val="CommentTextChar"/>
    <w:link w:val="CommentSubject"/>
    <w:uiPriority w:val="99"/>
    <w:semiHidden/>
    <w:rsid w:val="00DF1EEC"/>
    <w:rPr>
      <w:b/>
      <w:bCs/>
      <w:sz w:val="24"/>
      <w:szCs w:val="24"/>
    </w:rPr>
  </w:style>
  <w:style w:type="character" w:styleId="FollowedHyperlink">
    <w:name w:val="FollowedHyperlink"/>
    <w:basedOn w:val="DefaultParagraphFont"/>
    <w:uiPriority w:val="99"/>
    <w:semiHidden/>
    <w:unhideWhenUsed/>
    <w:rsid w:val="006475AD"/>
    <w:rPr>
      <w:color w:val="954F72" w:themeColor="followedHyperlink"/>
      <w:u w:val="single"/>
    </w:rPr>
  </w:style>
  <w:style w:type="paragraph" w:customStyle="1" w:styleId="auto-style1">
    <w:name w:val="auto-style1"/>
    <w:basedOn w:val="Normal"/>
    <w:rsid w:val="00E11E02"/>
    <w:pPr>
      <w:spacing w:before="100" w:beforeAutospacing="1" w:after="100" w:afterAutospacing="1"/>
    </w:pPr>
    <w:rPr>
      <w:lang w:eastAsia="en-US"/>
    </w:rPr>
  </w:style>
  <w:style w:type="character" w:customStyle="1" w:styleId="auto-style2">
    <w:name w:val="auto-style2"/>
    <w:basedOn w:val="DefaultParagraphFont"/>
    <w:rsid w:val="00E11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977038">
      <w:bodyDiv w:val="1"/>
      <w:marLeft w:val="0"/>
      <w:marRight w:val="0"/>
      <w:marTop w:val="0"/>
      <w:marBottom w:val="0"/>
      <w:divBdr>
        <w:top w:val="none" w:sz="0" w:space="0" w:color="auto"/>
        <w:left w:val="none" w:sz="0" w:space="0" w:color="auto"/>
        <w:bottom w:val="none" w:sz="0" w:space="0" w:color="auto"/>
        <w:right w:val="none" w:sz="0" w:space="0" w:color="auto"/>
      </w:divBdr>
    </w:div>
    <w:div w:id="193078206">
      <w:bodyDiv w:val="1"/>
      <w:marLeft w:val="0"/>
      <w:marRight w:val="0"/>
      <w:marTop w:val="0"/>
      <w:marBottom w:val="0"/>
      <w:divBdr>
        <w:top w:val="none" w:sz="0" w:space="0" w:color="auto"/>
        <w:left w:val="none" w:sz="0" w:space="0" w:color="auto"/>
        <w:bottom w:val="none" w:sz="0" w:space="0" w:color="auto"/>
        <w:right w:val="none" w:sz="0" w:space="0" w:color="auto"/>
      </w:divBdr>
    </w:div>
    <w:div w:id="301157379">
      <w:bodyDiv w:val="1"/>
      <w:marLeft w:val="0"/>
      <w:marRight w:val="0"/>
      <w:marTop w:val="0"/>
      <w:marBottom w:val="0"/>
      <w:divBdr>
        <w:top w:val="none" w:sz="0" w:space="0" w:color="auto"/>
        <w:left w:val="none" w:sz="0" w:space="0" w:color="auto"/>
        <w:bottom w:val="none" w:sz="0" w:space="0" w:color="auto"/>
        <w:right w:val="none" w:sz="0" w:space="0" w:color="auto"/>
      </w:divBdr>
    </w:div>
    <w:div w:id="530609465">
      <w:bodyDiv w:val="1"/>
      <w:marLeft w:val="0"/>
      <w:marRight w:val="0"/>
      <w:marTop w:val="0"/>
      <w:marBottom w:val="0"/>
      <w:divBdr>
        <w:top w:val="none" w:sz="0" w:space="0" w:color="auto"/>
        <w:left w:val="none" w:sz="0" w:space="0" w:color="auto"/>
        <w:bottom w:val="none" w:sz="0" w:space="0" w:color="auto"/>
        <w:right w:val="none" w:sz="0" w:space="0" w:color="auto"/>
      </w:divBdr>
    </w:div>
    <w:div w:id="545335740">
      <w:bodyDiv w:val="1"/>
      <w:marLeft w:val="0"/>
      <w:marRight w:val="0"/>
      <w:marTop w:val="0"/>
      <w:marBottom w:val="0"/>
      <w:divBdr>
        <w:top w:val="none" w:sz="0" w:space="0" w:color="auto"/>
        <w:left w:val="none" w:sz="0" w:space="0" w:color="auto"/>
        <w:bottom w:val="none" w:sz="0" w:space="0" w:color="auto"/>
        <w:right w:val="none" w:sz="0" w:space="0" w:color="auto"/>
      </w:divBdr>
    </w:div>
    <w:div w:id="636952539">
      <w:bodyDiv w:val="1"/>
      <w:marLeft w:val="0"/>
      <w:marRight w:val="0"/>
      <w:marTop w:val="0"/>
      <w:marBottom w:val="0"/>
      <w:divBdr>
        <w:top w:val="none" w:sz="0" w:space="0" w:color="auto"/>
        <w:left w:val="none" w:sz="0" w:space="0" w:color="auto"/>
        <w:bottom w:val="none" w:sz="0" w:space="0" w:color="auto"/>
        <w:right w:val="none" w:sz="0" w:space="0" w:color="auto"/>
      </w:divBdr>
    </w:div>
    <w:div w:id="759527443">
      <w:bodyDiv w:val="1"/>
      <w:marLeft w:val="0"/>
      <w:marRight w:val="0"/>
      <w:marTop w:val="0"/>
      <w:marBottom w:val="0"/>
      <w:divBdr>
        <w:top w:val="none" w:sz="0" w:space="0" w:color="auto"/>
        <w:left w:val="none" w:sz="0" w:space="0" w:color="auto"/>
        <w:bottom w:val="none" w:sz="0" w:space="0" w:color="auto"/>
        <w:right w:val="none" w:sz="0" w:space="0" w:color="auto"/>
      </w:divBdr>
    </w:div>
    <w:div w:id="849757861">
      <w:bodyDiv w:val="1"/>
      <w:marLeft w:val="0"/>
      <w:marRight w:val="0"/>
      <w:marTop w:val="0"/>
      <w:marBottom w:val="0"/>
      <w:divBdr>
        <w:top w:val="none" w:sz="0" w:space="0" w:color="auto"/>
        <w:left w:val="none" w:sz="0" w:space="0" w:color="auto"/>
        <w:bottom w:val="none" w:sz="0" w:space="0" w:color="auto"/>
        <w:right w:val="none" w:sz="0" w:space="0" w:color="auto"/>
      </w:divBdr>
    </w:div>
    <w:div w:id="864826270">
      <w:bodyDiv w:val="1"/>
      <w:marLeft w:val="0"/>
      <w:marRight w:val="0"/>
      <w:marTop w:val="0"/>
      <w:marBottom w:val="0"/>
      <w:divBdr>
        <w:top w:val="none" w:sz="0" w:space="0" w:color="auto"/>
        <w:left w:val="none" w:sz="0" w:space="0" w:color="auto"/>
        <w:bottom w:val="none" w:sz="0" w:space="0" w:color="auto"/>
        <w:right w:val="none" w:sz="0" w:space="0" w:color="auto"/>
      </w:divBdr>
    </w:div>
    <w:div w:id="1059524470">
      <w:bodyDiv w:val="1"/>
      <w:marLeft w:val="0"/>
      <w:marRight w:val="0"/>
      <w:marTop w:val="0"/>
      <w:marBottom w:val="0"/>
      <w:divBdr>
        <w:top w:val="none" w:sz="0" w:space="0" w:color="auto"/>
        <w:left w:val="none" w:sz="0" w:space="0" w:color="auto"/>
        <w:bottom w:val="none" w:sz="0" w:space="0" w:color="auto"/>
        <w:right w:val="none" w:sz="0" w:space="0" w:color="auto"/>
      </w:divBdr>
    </w:div>
    <w:div w:id="1391920259">
      <w:bodyDiv w:val="1"/>
      <w:marLeft w:val="0"/>
      <w:marRight w:val="0"/>
      <w:marTop w:val="0"/>
      <w:marBottom w:val="0"/>
      <w:divBdr>
        <w:top w:val="none" w:sz="0" w:space="0" w:color="auto"/>
        <w:left w:val="none" w:sz="0" w:space="0" w:color="auto"/>
        <w:bottom w:val="none" w:sz="0" w:space="0" w:color="auto"/>
        <w:right w:val="none" w:sz="0" w:space="0" w:color="auto"/>
      </w:divBdr>
      <w:divsChild>
        <w:div w:id="991373550">
          <w:marLeft w:val="0"/>
          <w:marRight w:val="0"/>
          <w:marTop w:val="0"/>
          <w:marBottom w:val="0"/>
          <w:divBdr>
            <w:top w:val="none" w:sz="0" w:space="0" w:color="auto"/>
            <w:left w:val="none" w:sz="0" w:space="0" w:color="auto"/>
            <w:bottom w:val="none" w:sz="0" w:space="0" w:color="auto"/>
            <w:right w:val="none" w:sz="0" w:space="0" w:color="auto"/>
          </w:divBdr>
        </w:div>
      </w:divsChild>
    </w:div>
    <w:div w:id="1433042768">
      <w:bodyDiv w:val="1"/>
      <w:marLeft w:val="0"/>
      <w:marRight w:val="0"/>
      <w:marTop w:val="0"/>
      <w:marBottom w:val="0"/>
      <w:divBdr>
        <w:top w:val="none" w:sz="0" w:space="0" w:color="auto"/>
        <w:left w:val="none" w:sz="0" w:space="0" w:color="auto"/>
        <w:bottom w:val="none" w:sz="0" w:space="0" w:color="auto"/>
        <w:right w:val="none" w:sz="0" w:space="0" w:color="auto"/>
      </w:divBdr>
    </w:div>
    <w:div w:id="1460878198">
      <w:bodyDiv w:val="1"/>
      <w:marLeft w:val="0"/>
      <w:marRight w:val="0"/>
      <w:marTop w:val="0"/>
      <w:marBottom w:val="0"/>
      <w:divBdr>
        <w:top w:val="none" w:sz="0" w:space="0" w:color="auto"/>
        <w:left w:val="none" w:sz="0" w:space="0" w:color="auto"/>
        <w:bottom w:val="none" w:sz="0" w:space="0" w:color="auto"/>
        <w:right w:val="none" w:sz="0" w:space="0" w:color="auto"/>
      </w:divBdr>
    </w:div>
    <w:div w:id="1559592249">
      <w:bodyDiv w:val="1"/>
      <w:marLeft w:val="0"/>
      <w:marRight w:val="0"/>
      <w:marTop w:val="0"/>
      <w:marBottom w:val="0"/>
      <w:divBdr>
        <w:top w:val="none" w:sz="0" w:space="0" w:color="auto"/>
        <w:left w:val="none" w:sz="0" w:space="0" w:color="auto"/>
        <w:bottom w:val="none" w:sz="0" w:space="0" w:color="auto"/>
        <w:right w:val="none" w:sz="0" w:space="0" w:color="auto"/>
      </w:divBdr>
    </w:div>
    <w:div w:id="1616860989">
      <w:bodyDiv w:val="1"/>
      <w:marLeft w:val="0"/>
      <w:marRight w:val="0"/>
      <w:marTop w:val="0"/>
      <w:marBottom w:val="0"/>
      <w:divBdr>
        <w:top w:val="none" w:sz="0" w:space="0" w:color="auto"/>
        <w:left w:val="none" w:sz="0" w:space="0" w:color="auto"/>
        <w:bottom w:val="none" w:sz="0" w:space="0" w:color="auto"/>
        <w:right w:val="none" w:sz="0" w:space="0" w:color="auto"/>
      </w:divBdr>
    </w:div>
    <w:div w:id="1689135004">
      <w:bodyDiv w:val="1"/>
      <w:marLeft w:val="0"/>
      <w:marRight w:val="0"/>
      <w:marTop w:val="0"/>
      <w:marBottom w:val="0"/>
      <w:divBdr>
        <w:top w:val="none" w:sz="0" w:space="0" w:color="auto"/>
        <w:left w:val="none" w:sz="0" w:space="0" w:color="auto"/>
        <w:bottom w:val="none" w:sz="0" w:space="0" w:color="auto"/>
        <w:right w:val="none" w:sz="0" w:space="0" w:color="auto"/>
      </w:divBdr>
    </w:div>
    <w:div w:id="1750105956">
      <w:bodyDiv w:val="1"/>
      <w:marLeft w:val="0"/>
      <w:marRight w:val="0"/>
      <w:marTop w:val="0"/>
      <w:marBottom w:val="0"/>
      <w:divBdr>
        <w:top w:val="none" w:sz="0" w:space="0" w:color="auto"/>
        <w:left w:val="none" w:sz="0" w:space="0" w:color="auto"/>
        <w:bottom w:val="none" w:sz="0" w:space="0" w:color="auto"/>
        <w:right w:val="none" w:sz="0" w:space="0" w:color="auto"/>
      </w:divBdr>
    </w:div>
    <w:div w:id="1848012181">
      <w:bodyDiv w:val="1"/>
      <w:marLeft w:val="0"/>
      <w:marRight w:val="0"/>
      <w:marTop w:val="0"/>
      <w:marBottom w:val="0"/>
      <w:divBdr>
        <w:top w:val="none" w:sz="0" w:space="0" w:color="auto"/>
        <w:left w:val="none" w:sz="0" w:space="0" w:color="auto"/>
        <w:bottom w:val="none" w:sz="0" w:space="0" w:color="auto"/>
        <w:right w:val="none" w:sz="0" w:space="0" w:color="auto"/>
      </w:divBdr>
    </w:div>
    <w:div w:id="1860850780">
      <w:bodyDiv w:val="1"/>
      <w:marLeft w:val="0"/>
      <w:marRight w:val="0"/>
      <w:marTop w:val="0"/>
      <w:marBottom w:val="0"/>
      <w:divBdr>
        <w:top w:val="none" w:sz="0" w:space="0" w:color="auto"/>
        <w:left w:val="none" w:sz="0" w:space="0" w:color="auto"/>
        <w:bottom w:val="none" w:sz="0" w:space="0" w:color="auto"/>
        <w:right w:val="none" w:sz="0" w:space="0" w:color="auto"/>
      </w:divBdr>
    </w:div>
    <w:div w:id="1877500275">
      <w:bodyDiv w:val="1"/>
      <w:marLeft w:val="0"/>
      <w:marRight w:val="0"/>
      <w:marTop w:val="0"/>
      <w:marBottom w:val="0"/>
      <w:divBdr>
        <w:top w:val="none" w:sz="0" w:space="0" w:color="auto"/>
        <w:left w:val="none" w:sz="0" w:space="0" w:color="auto"/>
        <w:bottom w:val="none" w:sz="0" w:space="0" w:color="auto"/>
        <w:right w:val="none" w:sz="0" w:space="0" w:color="auto"/>
      </w:divBdr>
      <w:divsChild>
        <w:div w:id="1102068466">
          <w:marLeft w:val="0"/>
          <w:marRight w:val="0"/>
          <w:marTop w:val="0"/>
          <w:marBottom w:val="0"/>
          <w:divBdr>
            <w:top w:val="none" w:sz="0" w:space="0" w:color="auto"/>
            <w:left w:val="none" w:sz="0" w:space="0" w:color="auto"/>
            <w:bottom w:val="none" w:sz="0" w:space="0" w:color="auto"/>
            <w:right w:val="none" w:sz="0" w:space="0" w:color="auto"/>
          </w:divBdr>
        </w:div>
      </w:divsChild>
    </w:div>
    <w:div w:id="1888911189">
      <w:bodyDiv w:val="1"/>
      <w:marLeft w:val="0"/>
      <w:marRight w:val="0"/>
      <w:marTop w:val="0"/>
      <w:marBottom w:val="0"/>
      <w:divBdr>
        <w:top w:val="none" w:sz="0" w:space="0" w:color="auto"/>
        <w:left w:val="none" w:sz="0" w:space="0" w:color="auto"/>
        <w:bottom w:val="none" w:sz="0" w:space="0" w:color="auto"/>
        <w:right w:val="none" w:sz="0" w:space="0" w:color="auto"/>
      </w:divBdr>
    </w:div>
    <w:div w:id="1951813840">
      <w:bodyDiv w:val="1"/>
      <w:marLeft w:val="0"/>
      <w:marRight w:val="0"/>
      <w:marTop w:val="0"/>
      <w:marBottom w:val="0"/>
      <w:divBdr>
        <w:top w:val="none" w:sz="0" w:space="0" w:color="auto"/>
        <w:left w:val="none" w:sz="0" w:space="0" w:color="auto"/>
        <w:bottom w:val="none" w:sz="0" w:space="0" w:color="auto"/>
        <w:right w:val="none" w:sz="0" w:space="0" w:color="auto"/>
      </w:divBdr>
    </w:div>
    <w:div w:id="1967661187">
      <w:bodyDiv w:val="1"/>
      <w:marLeft w:val="0"/>
      <w:marRight w:val="0"/>
      <w:marTop w:val="0"/>
      <w:marBottom w:val="0"/>
      <w:divBdr>
        <w:top w:val="none" w:sz="0" w:space="0" w:color="auto"/>
        <w:left w:val="none" w:sz="0" w:space="0" w:color="auto"/>
        <w:bottom w:val="none" w:sz="0" w:space="0" w:color="auto"/>
        <w:right w:val="none" w:sz="0" w:space="0" w:color="auto"/>
      </w:divBdr>
    </w:div>
    <w:div w:id="1968269443">
      <w:bodyDiv w:val="1"/>
      <w:marLeft w:val="0"/>
      <w:marRight w:val="0"/>
      <w:marTop w:val="0"/>
      <w:marBottom w:val="0"/>
      <w:divBdr>
        <w:top w:val="none" w:sz="0" w:space="0" w:color="auto"/>
        <w:left w:val="none" w:sz="0" w:space="0" w:color="auto"/>
        <w:bottom w:val="none" w:sz="0" w:space="0" w:color="auto"/>
        <w:right w:val="none" w:sz="0" w:space="0" w:color="auto"/>
      </w:divBdr>
      <w:divsChild>
        <w:div w:id="647562520">
          <w:marLeft w:val="0"/>
          <w:marRight w:val="0"/>
          <w:marTop w:val="0"/>
          <w:marBottom w:val="0"/>
          <w:divBdr>
            <w:top w:val="none" w:sz="0" w:space="0" w:color="auto"/>
            <w:left w:val="none" w:sz="0" w:space="0" w:color="auto"/>
            <w:bottom w:val="none" w:sz="0" w:space="0" w:color="auto"/>
            <w:right w:val="none" w:sz="0" w:space="0" w:color="auto"/>
          </w:divBdr>
        </w:div>
      </w:divsChild>
    </w:div>
    <w:div w:id="2007128403">
      <w:bodyDiv w:val="1"/>
      <w:marLeft w:val="0"/>
      <w:marRight w:val="0"/>
      <w:marTop w:val="0"/>
      <w:marBottom w:val="0"/>
      <w:divBdr>
        <w:top w:val="none" w:sz="0" w:space="0" w:color="auto"/>
        <w:left w:val="none" w:sz="0" w:space="0" w:color="auto"/>
        <w:bottom w:val="none" w:sz="0" w:space="0" w:color="auto"/>
        <w:right w:val="none" w:sz="0" w:space="0" w:color="auto"/>
      </w:divBdr>
    </w:div>
    <w:div w:id="2058433379">
      <w:bodyDiv w:val="1"/>
      <w:marLeft w:val="0"/>
      <w:marRight w:val="0"/>
      <w:marTop w:val="0"/>
      <w:marBottom w:val="0"/>
      <w:divBdr>
        <w:top w:val="none" w:sz="0" w:space="0" w:color="auto"/>
        <w:left w:val="none" w:sz="0" w:space="0" w:color="auto"/>
        <w:bottom w:val="none" w:sz="0" w:space="0" w:color="auto"/>
        <w:right w:val="none" w:sz="0" w:space="0" w:color="auto"/>
      </w:divBdr>
      <w:divsChild>
        <w:div w:id="1980837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image" Target="media/image5.png"/><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tiff"/><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tiff"/><Relationship Id="rId41" Type="http://schemas.openxmlformats.org/officeDocument/2006/relationships/image" Target="media/image28.png"/><Relationship Id="rId42" Type="http://schemas.openxmlformats.org/officeDocument/2006/relationships/image" Target="media/image29.tiff"/><Relationship Id="rId43" Type="http://schemas.openxmlformats.org/officeDocument/2006/relationships/image" Target="media/image30.tiff"/><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tiff"/><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tiff"/><Relationship Id="rId34" Type="http://schemas.openxmlformats.org/officeDocument/2006/relationships/image" Target="media/image21.tiff"/><Relationship Id="rId35" Type="http://schemas.openxmlformats.org/officeDocument/2006/relationships/image" Target="media/image22.png"/><Relationship Id="rId36" Type="http://schemas.openxmlformats.org/officeDocument/2006/relationships/image" Target="media/image23.tiff"/><Relationship Id="rId37" Type="http://schemas.openxmlformats.org/officeDocument/2006/relationships/image" Target="media/image24.tiff"/><Relationship Id="rId38" Type="http://schemas.openxmlformats.org/officeDocument/2006/relationships/image" Target="media/image25.png"/><Relationship Id="rId39" Type="http://schemas.openxmlformats.org/officeDocument/2006/relationships/image" Target="media/image26.tiff"/><Relationship Id="rId70" Type="http://schemas.microsoft.com/office/2011/relationships/people" Target="people.xml"/><Relationship Id="rId71"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tiff"/><Relationship Id="rId27" Type="http://schemas.openxmlformats.org/officeDocument/2006/relationships/image" Target="media/image14.tiff"/><Relationship Id="rId28" Type="http://schemas.openxmlformats.org/officeDocument/2006/relationships/image" Target="media/image15.tiff"/><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tiff"/><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nnik/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973F1973-E84E-0F43-8729-661566EFE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443</TotalTime>
  <Pages>22</Pages>
  <Words>3517</Words>
  <Characters>20051</Characters>
  <Application>Microsoft Macintosh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unnik@amazon.com</dc:creator>
  <cp:keywords/>
  <dc:description/>
  <cp:lastModifiedBy>Jay</cp:lastModifiedBy>
  <cp:revision>329</cp:revision>
  <dcterms:created xsi:type="dcterms:W3CDTF">2017-07-06T00:31:00Z</dcterms:created>
  <dcterms:modified xsi:type="dcterms:W3CDTF">2017-10-22T15:54:00Z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